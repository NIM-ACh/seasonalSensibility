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word/_rels/header3.xml.rels" ContentType="application/vnd.openxmlformats-package.relationships+xml"/>
  <Override PartName="/word/_rels/document.xml.rels" ContentType="application/vnd.openxmlformats-package.relationships+xml"/>
  <Override PartName="/word/footer1.xml" ContentType="application/vnd.openxmlformats-officedocument.wordprocessingml.footer+xml"/>
  <Override PartName="/word/numbering.xml" ContentType="application/vnd.openxmlformats-officedocument.wordprocessingml.numbering+xml"/>
  <Override PartName="/word/document.xml" ContentType="application/vnd.openxmlformats-officedocument.wordprocessingml.document.main+xml"/>
  <Override PartName="/word/theme/theme1.xml" ContentType="application/vnd.openxmlformats-officedocument.theme+xml"/>
  <Override PartName="/word/header1.xml" ContentType="application/vnd.openxmlformats-officedocument.wordprocessingml.header+xml"/>
  <Override PartName="/word/settings.xml" ContentType="application/vnd.openxmlformats-officedocument.wordprocessingml.settings+xml"/>
  <Override PartName="/word/header2.xml" ContentType="application/vnd.openxmlformats-officedocument.wordprocessingml.header+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fontTable.xml" ContentType="application/vnd.openxmlformats-officedocument.wordprocessingml.fontTable+xml"/>
  <Override PartName="/word/header3.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styles.xml" ContentType="application/vnd.openxmlformats-officedocument.wordprocessingml.styl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MDPI11articletype"/>
        <w:spacing w:before="240" w:after="0"/>
        <w:rPr/>
      </w:pPr>
      <w:del w:id="0" w:author="Unknown Author" w:date="2023-01-07T17:14:14Z">
        <w:r>
          <w:rPr/>
          <w:delText>Type of the Paper (Article, Review, Communication, etc.)</w:delText>
        </w:r>
      </w:del>
      <w:ins w:id="1" w:author="Unknown Author" w:date="2023-01-07T17:14:14Z">
        <w:r>
          <w:rPr/>
          <w:t>Article</w:t>
        </w:r>
      </w:ins>
    </w:p>
    <w:p>
      <w:pPr>
        <w:pStyle w:val="MDPI12title"/>
        <w:rPr/>
      </w:pPr>
      <w:r>
        <w:rPr/>
        <w:t>Physical activity, seasonal sensitivity and psychological well-being of people of different age groups living in extreme environments.</w:t>
      </w:r>
    </w:p>
    <w:tbl>
      <w:tblPr>
        <w:tblpPr w:vertAnchor="page" w:horzAnchor="margin" w:leftFromText="198" w:rightFromText="198" w:tblpX="0" w:tblpY="9954"/>
        <w:tblW w:w="2410" w:type="dxa"/>
        <w:jc w:val="left"/>
        <w:tblInd w:w="0" w:type="dxa"/>
        <w:tblLayout w:type="fixed"/>
        <w:tblCellMar>
          <w:top w:w="0" w:type="dxa"/>
          <w:left w:w="0" w:type="dxa"/>
          <w:bottom w:w="0" w:type="dxa"/>
          <w:right w:w="0" w:type="dxa"/>
        </w:tblCellMar>
        <w:tblLook w:val="04a0" w:noVBand="1" w:noHBand="0" w:lastColumn="0" w:firstColumn="1" w:lastRow="0" w:firstRow="1"/>
      </w:tblPr>
      <w:tblGrid>
        <w:gridCol w:w="2410"/>
      </w:tblGrid>
      <w:tr>
        <w:trPr/>
        <w:tc>
          <w:tcPr>
            <w:tcW w:w="2410" w:type="dxa"/>
            <w:tcBorders/>
            <w:shd w:color="auto" w:fill="auto" w:val="clear"/>
          </w:tcPr>
          <w:p>
            <w:pPr>
              <w:pStyle w:val="MDPI61Citation"/>
              <w:widowControl w:val="false"/>
              <w:spacing w:lineRule="exact" w:line="240" w:before="0" w:after="120"/>
              <w:rPr/>
            </w:pPr>
            <w:r>
              <w:rPr>
                <w:b/>
              </w:rPr>
              <w:t>Citation:</w:t>
            </w:r>
            <w:r>
              <w:rPr/>
              <w:t xml:space="preserve"> Alvarado, F. Title. </w:t>
            </w:r>
            <w:r>
              <w:rPr>
                <w:i/>
              </w:rPr>
              <w:t xml:space="preserve">Int. J. Environ. Res. Public Health </w:t>
            </w:r>
            <w:r>
              <w:rPr>
                <w:b/>
              </w:rPr>
              <w:t>2022</w:t>
            </w:r>
            <w:r>
              <w:rPr/>
              <w:t>,</w:t>
            </w:r>
            <w:r>
              <w:rPr>
                <w:i/>
              </w:rPr>
              <w:t xml:space="preserve"> 19</w:t>
            </w:r>
            <w:r>
              <w:rPr/>
              <w:t>, x. https://doi.org/10.3390/xxxxx</w:t>
            </w:r>
          </w:p>
          <w:p>
            <w:pPr>
              <w:pStyle w:val="MDPI14history"/>
              <w:widowControl w:val="false"/>
              <w:spacing w:before="120" w:after="120"/>
              <w:rPr>
                <w:rFonts w:ascii="SimSun" w:hAnsi="SimSun" w:eastAsia="SimSun" w:cs="SimSun"/>
                <w:lang w:eastAsia="zh-CN"/>
              </w:rPr>
            </w:pPr>
            <w:r>
              <w:rPr/>
              <w:t>Academic Editor: Firstname Lastname</w:t>
            </w:r>
          </w:p>
          <w:p>
            <w:pPr>
              <w:pStyle w:val="MDPI14history"/>
              <w:widowControl w:val="false"/>
              <w:spacing w:before="120" w:after="0"/>
              <w:rPr>
                <w:rFonts w:ascii="SimSun" w:hAnsi="SimSun" w:eastAsia="SimSun" w:cs="SimSun"/>
              </w:rPr>
            </w:pPr>
            <w:r>
              <w:rPr>
                <w:szCs w:val="14"/>
              </w:rPr>
              <w:t>Received: date</w:t>
            </w:r>
          </w:p>
          <w:p>
            <w:pPr>
              <w:pStyle w:val="MDPI14history"/>
              <w:widowControl w:val="false"/>
              <w:rPr>
                <w:szCs w:val="14"/>
              </w:rPr>
            </w:pPr>
            <w:r>
              <w:rPr>
                <w:szCs w:val="14"/>
              </w:rPr>
              <w:t>Accepted: date</w:t>
            </w:r>
          </w:p>
          <w:p>
            <w:pPr>
              <w:pStyle w:val="MDPI14history"/>
              <w:widowControl w:val="false"/>
              <w:spacing w:before="0" w:after="120"/>
              <w:rPr>
                <w:szCs w:val="14"/>
              </w:rPr>
            </w:pPr>
            <w:r>
              <w:rPr>
                <w:szCs w:val="14"/>
              </w:rPr>
              <w:t>Published: date</w:t>
            </w:r>
          </w:p>
          <w:p>
            <w:pPr>
              <w:pStyle w:val="MDPI63Notes"/>
              <w:widowControl w:val="false"/>
              <w:jc w:val="both"/>
              <w:rPr/>
            </w:pPr>
            <w:r>
              <w:rPr>
                <w:b/>
              </w:rPr>
              <w:t>Publisher’s Note:</w:t>
            </w:r>
            <w:r>
              <w:rPr/>
              <w:t xml:space="preserve"> MDPI stays neutral with regard to jurisdictional claims in published maps and institutional affiliations.</w:t>
            </w:r>
          </w:p>
          <w:p>
            <w:pPr>
              <w:pStyle w:val="Normal"/>
              <w:widowControl w:val="false"/>
              <w:snapToGrid w:val="false"/>
              <w:spacing w:lineRule="atLeast" w:line="240" w:before="120" w:after="0"/>
              <w:ind w:right="113" w:hanging="0"/>
              <w:jc w:val="left"/>
              <w:rPr>
                <w:rFonts w:eastAsia="DengXian"/>
                <w:bCs/>
                <w:sz w:val="14"/>
                <w:szCs w:val="14"/>
                <w:lang w:bidi="en-US"/>
              </w:rPr>
            </w:pPr>
            <w:r>
              <w:rPr/>
              <w:drawing>
                <wp:inline distT="0" distB="0" distL="0" distR="0">
                  <wp:extent cx="692785" cy="249555"/>
                  <wp:effectExtent l="0" t="0" r="0" b="0"/>
                  <wp:docPr id="1"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
                          <pic:cNvPicPr>
                            <a:picLocks noChangeAspect="1" noChangeArrowheads="1"/>
                          </pic:cNvPicPr>
                        </pic:nvPicPr>
                        <pic:blipFill>
                          <a:blip r:embed="rId2"/>
                          <a:stretch>
                            <a:fillRect/>
                          </a:stretch>
                        </pic:blipFill>
                        <pic:spPr bwMode="auto">
                          <a:xfrm>
                            <a:off x="0" y="0"/>
                            <a:ext cx="692785" cy="249555"/>
                          </a:xfrm>
                          <a:prstGeom prst="rect">
                            <a:avLst/>
                          </a:prstGeom>
                        </pic:spPr>
                      </pic:pic>
                    </a:graphicData>
                  </a:graphic>
                </wp:inline>
              </w:drawing>
            </w:r>
          </w:p>
          <w:p>
            <w:pPr>
              <w:pStyle w:val="Normal"/>
              <w:widowControl w:val="false"/>
              <w:snapToGrid w:val="false"/>
              <w:spacing w:lineRule="atLeast" w:line="240" w:before="60" w:after="0"/>
              <w:ind w:right="113" w:hanging="0"/>
              <w:rPr>
                <w:rFonts w:eastAsia="DengXian"/>
                <w:bCs/>
                <w:sz w:val="14"/>
                <w:szCs w:val="14"/>
                <w:lang w:bidi="en-US"/>
              </w:rPr>
            </w:pPr>
            <w:r>
              <w:rPr>
                <w:rFonts w:eastAsia="DengXian"/>
                <w:b/>
                <w:bCs/>
                <w:sz w:val="14"/>
                <w:szCs w:val="14"/>
                <w:lang w:bidi="en-US"/>
              </w:rPr>
              <w:t>Copyright:</w:t>
            </w:r>
            <w:r>
              <w:rPr>
                <w:rFonts w:eastAsia="DengXian"/>
                <w:bCs/>
                <w:sz w:val="14"/>
                <w:szCs w:val="14"/>
                <w:lang w:bidi="en-US"/>
              </w:rPr>
              <w:t xml:space="preserve"> © 2022 by the authors. Submitted for possible open access publication under the terms and conditions of the Creative Commons Attribution (CC BY) license (https://creativecommons.org/licenses/by/4.0/).</w:t>
            </w:r>
          </w:p>
        </w:tc>
      </w:tr>
    </w:tbl>
    <w:p>
      <w:pPr>
        <w:pStyle w:val="MDPI13authornames"/>
        <w:rPr>
          <w:lang w:val="es-CL"/>
        </w:rPr>
      </w:pPr>
      <w:r>
        <w:rPr>
          <w:lang w:val="es-CL"/>
        </w:rPr>
        <w:t>Caren Alvarado</w:t>
      </w:r>
      <w:r>
        <w:rPr>
          <w:vertAlign w:val="superscript"/>
          <w:lang w:val="es-CL"/>
        </w:rPr>
        <w:t>1,2</w:t>
      </w:r>
      <w:r>
        <w:rPr>
          <w:lang w:val="es-CL"/>
        </w:rPr>
        <w:t>, Matías Castillo-Aguilar</w:t>
      </w:r>
      <w:r>
        <w:rPr>
          <w:vertAlign w:val="superscript"/>
          <w:lang w:val="es-CL"/>
        </w:rPr>
        <w:t>2,3</w:t>
      </w:r>
      <w:r>
        <w:rPr>
          <w:lang w:val="es-CL"/>
        </w:rPr>
        <w:t>, Valeska Villegas</w:t>
      </w:r>
      <w:r>
        <w:rPr>
          <w:vertAlign w:val="superscript"/>
          <w:lang w:val="es-CL"/>
        </w:rPr>
        <w:t>2</w:t>
      </w:r>
      <w:r>
        <w:rPr>
          <w:lang w:val="es-CL"/>
        </w:rPr>
        <w:t>, Claudia Estrada Goic</w:t>
      </w:r>
      <w:r>
        <w:rPr>
          <w:vertAlign w:val="superscript"/>
          <w:lang w:val="es-CL"/>
        </w:rPr>
        <w:t>4</w:t>
      </w:r>
      <w:r>
        <w:rPr>
          <w:lang w:val="es-CL"/>
        </w:rPr>
        <w:t>, Katherine Harris</w:t>
      </w:r>
      <w:r>
        <w:rPr>
          <w:vertAlign w:val="superscript"/>
          <w:lang w:val="es-CL"/>
        </w:rPr>
        <w:t>2,3</w:t>
      </w:r>
      <w:r>
        <w:rPr>
          <w:lang w:val="es-CL"/>
        </w:rPr>
        <w:t>, Patricio Barria</w:t>
      </w:r>
      <w:r>
        <w:rPr>
          <w:vertAlign w:val="superscript"/>
          <w:lang w:val="es-CL"/>
        </w:rPr>
        <w:t>5,6</w:t>
      </w:r>
      <w:r>
        <w:rPr>
          <w:lang w:val="es-CL"/>
        </w:rPr>
        <w:t>, Michele M Moraes</w:t>
      </w:r>
      <w:r>
        <w:rPr>
          <w:vertAlign w:val="superscript"/>
          <w:lang w:val="es-CL"/>
        </w:rPr>
        <w:t>7,8</w:t>
      </w:r>
      <w:r>
        <w:rPr>
          <w:lang w:val="es-CL"/>
        </w:rPr>
        <w:t>, Thiago T Mendes</w:t>
      </w:r>
      <w:r>
        <w:rPr>
          <w:vertAlign w:val="superscript"/>
          <w:lang w:val="es-CL"/>
        </w:rPr>
        <w:t>9</w:t>
      </w:r>
      <w:r>
        <w:rPr>
          <w:lang w:val="es-CL"/>
        </w:rPr>
        <w:t>, Rosa ME Arantes</w:t>
      </w:r>
      <w:r>
        <w:rPr>
          <w:vertAlign w:val="superscript"/>
          <w:lang w:val="es-CL"/>
        </w:rPr>
        <w:t>7,8</w:t>
      </w:r>
      <w:r>
        <w:rPr>
          <w:lang w:val="es-CL"/>
        </w:rPr>
        <w:t>, Pablo Valdés-Badilla</w:t>
      </w:r>
      <w:r>
        <w:rPr>
          <w:vertAlign w:val="superscript"/>
          <w:lang w:val="es-CL"/>
        </w:rPr>
        <w:t>10,11</w:t>
      </w:r>
      <w:r>
        <w:rPr>
          <w:lang w:val="es-CL"/>
        </w:rPr>
        <w:t>, Cristian Núñez-Espinosa</w:t>
      </w:r>
      <w:r>
        <w:rPr>
          <w:vertAlign w:val="superscript"/>
          <w:lang w:val="es-CL"/>
        </w:rPr>
        <w:t>1,2,12</w:t>
      </w:r>
      <w:r>
        <w:rPr>
          <w:lang w:val="es-CL"/>
        </w:rPr>
        <w:t>*</w:t>
      </w:r>
    </w:p>
    <w:p>
      <w:pPr>
        <w:pStyle w:val="MDPI16affiliation"/>
        <w:ind w:left="2806" w:hanging="0"/>
        <w:rPr>
          <w:lang w:val="es-CL"/>
        </w:rPr>
      </w:pPr>
      <w:r>
        <w:rPr>
          <w:lang w:val="es-CL"/>
        </w:rPr>
      </w:r>
    </w:p>
    <w:p>
      <w:pPr>
        <w:pStyle w:val="MDPI16affiliation"/>
        <w:rPr/>
      </w:pPr>
      <w:r>
        <w:rPr>
          <w:vertAlign w:val="superscript"/>
        </w:rPr>
        <w:t>1</w:t>
      </w:r>
      <w:r>
        <w:rPr/>
        <w:tab/>
        <w:t>School of Medicine, Magallanes University, Punta Arenas, Chile.</w:t>
      </w:r>
    </w:p>
    <w:p>
      <w:pPr>
        <w:pStyle w:val="MDPI16affiliation"/>
        <w:rPr>
          <w:lang w:val="es-CL"/>
        </w:rPr>
      </w:pPr>
      <w:r>
        <w:rPr>
          <w:vertAlign w:val="superscript"/>
          <w:lang w:val="es-CL"/>
        </w:rPr>
        <w:t>2</w:t>
      </w:r>
      <w:r>
        <w:rPr>
          <w:lang w:val="es-CL"/>
        </w:rPr>
        <w:tab/>
        <w:t>Centro Asistencial de Docencia e Investigación (CADI-UMAG), Punta Arenas Chile.</w:t>
      </w:r>
    </w:p>
    <w:p>
      <w:pPr>
        <w:pStyle w:val="MDPI16affiliation"/>
        <w:rPr/>
      </w:pPr>
      <w:r>
        <w:rPr>
          <w:vertAlign w:val="superscript"/>
        </w:rPr>
        <w:t>3</w:t>
      </w:r>
      <w:r>
        <w:rPr/>
        <w:tab/>
        <w:t>Kinesiology department, Magallanes University, Punta Arenas, Chile.</w:t>
      </w:r>
    </w:p>
    <w:p>
      <w:pPr>
        <w:pStyle w:val="MDPI16affiliation"/>
        <w:rPr/>
      </w:pPr>
      <w:r>
        <w:rPr>
          <w:vertAlign w:val="superscript"/>
        </w:rPr>
        <w:t>4</w:t>
      </w:r>
      <w:r>
        <w:rPr/>
        <w:tab/>
        <w:t>Psychology department, Magallanes University, Punta Arenas, Chile.</w:t>
      </w:r>
    </w:p>
    <w:p>
      <w:pPr>
        <w:pStyle w:val="MDPI16affiliation"/>
        <w:rPr>
          <w:lang w:val="es-CL"/>
        </w:rPr>
      </w:pPr>
      <w:r>
        <w:rPr>
          <w:vertAlign w:val="superscript"/>
          <w:lang w:val="es-CL"/>
        </w:rPr>
        <w:t>5</w:t>
      </w:r>
      <w:r>
        <w:rPr>
          <w:lang w:val="es-CL"/>
        </w:rPr>
        <w:tab/>
        <w:t xml:space="preserve">Corporación de Rehabilitación Club de Leones Cruz del Sur, Punta Arenas, Chile. </w:t>
      </w:r>
    </w:p>
    <w:p>
      <w:pPr>
        <w:pStyle w:val="MDPI16affiliation"/>
        <w:rPr>
          <w:lang w:val="es-CL"/>
        </w:rPr>
      </w:pPr>
      <w:r>
        <w:rPr>
          <w:vertAlign w:val="superscript"/>
          <w:lang w:val="es-CL"/>
        </w:rPr>
        <w:t>6</w:t>
      </w:r>
      <w:r>
        <w:rPr>
          <w:lang w:val="es-CL"/>
        </w:rPr>
        <w:tab/>
        <w:t>Brain-Machine Interface Systems Lab, Universidad Miguel Hernández de Elche, Elche, España.</w:t>
      </w:r>
    </w:p>
    <w:p>
      <w:pPr>
        <w:pStyle w:val="MDPI16affiliation"/>
        <w:rPr/>
      </w:pPr>
      <w:r>
        <w:rPr>
          <w:vertAlign w:val="superscript"/>
        </w:rPr>
        <w:t>7</w:t>
      </w:r>
      <w:r>
        <w:rPr/>
        <w:tab/>
        <w:t>Department of Pathology, Institute of Biological Sciences, Universidade Federal de Minas Gerais, Belo Horizonte, MG, Brazil.</w:t>
      </w:r>
    </w:p>
    <w:p>
      <w:pPr>
        <w:pStyle w:val="MDPI16affiliation"/>
        <w:rPr/>
      </w:pPr>
      <w:r>
        <w:rPr>
          <w:vertAlign w:val="superscript"/>
        </w:rPr>
        <w:t>8</w:t>
      </w:r>
      <w:r>
        <w:rPr/>
        <w:tab/>
        <w:t>Associate researcher of the Center for Newborn Screening and Genetics Diagnosis, Faculty of Medicine, Universidade Federal de Minas Gerais, Belo Horizonte, MG, Brazil (NUPAD-FM/UFMG).</w:t>
      </w:r>
    </w:p>
    <w:p>
      <w:pPr>
        <w:pStyle w:val="MDPI16affiliation"/>
        <w:rPr/>
      </w:pPr>
      <w:r>
        <w:rPr>
          <w:vertAlign w:val="superscript"/>
        </w:rPr>
        <w:t>9</w:t>
      </w:r>
      <w:r>
        <w:rPr/>
        <w:tab/>
        <w:t>Department of Physical Education, Faculty of Education, Universidade Federal da Bahia, Salvador, BA, Brazil.</w:t>
      </w:r>
    </w:p>
    <w:p>
      <w:pPr>
        <w:pStyle w:val="MDPI16affiliation"/>
        <w:rPr/>
      </w:pPr>
      <w:r>
        <w:rPr>
          <w:vertAlign w:val="superscript"/>
        </w:rPr>
        <w:t>10</w:t>
      </w:r>
      <w:r>
        <w:rPr/>
        <w:tab/>
        <w:t>Department of Physical Activity Sciences, Faculty of Education Sciences, Universidad Católica del Maule, Talca 3530000, Chile.</w:t>
      </w:r>
    </w:p>
    <w:p>
      <w:pPr>
        <w:pStyle w:val="MDPI16affiliation"/>
        <w:rPr/>
      </w:pPr>
      <w:r>
        <w:rPr>
          <w:vertAlign w:val="superscript"/>
        </w:rPr>
        <w:t>11</w:t>
      </w:r>
      <w:r>
        <w:rPr/>
        <w:tab/>
        <w:t>Sports Coach Career, School of Education, Universidad Viña del Mar, Viña del Mar 2520000, Chile.</w:t>
      </w:r>
    </w:p>
    <w:p>
      <w:pPr>
        <w:pStyle w:val="MDPI16affiliation"/>
        <w:rPr/>
      </w:pPr>
      <w:r>
        <w:rPr>
          <w:vertAlign w:val="superscript"/>
        </w:rPr>
        <w:t>12</w:t>
        <w:tab/>
      </w:r>
      <w:r>
        <w:rPr/>
        <w:t>Interuniversity Center for Healthy Aging, Chile.</w:t>
      </w:r>
    </w:p>
    <w:p>
      <w:pPr>
        <w:pStyle w:val="MDPI16affiliation"/>
        <w:rPr/>
      </w:pPr>
      <w:r>
        <w:rPr>
          <w:b/>
        </w:rPr>
        <w:t>*</w:t>
      </w:r>
      <w:r>
        <w:rPr/>
        <w:tab/>
        <w:t>Correspondence: e-mail@e-mail.com; Tel.: (optional; include country code; if there are multiple corresponding authors, add author initials)</w:t>
      </w:r>
    </w:p>
    <w:p>
      <w:pPr>
        <w:pStyle w:val="MDPI17abstract"/>
        <w:rPr>
          <w:szCs w:val="18"/>
        </w:rPr>
      </w:pPr>
      <w:r>
        <w:rPr>
          <w:b/>
          <w:szCs w:val="18"/>
        </w:rPr>
        <w:t xml:space="preserve">Abstract: </w:t>
      </w:r>
      <w:r>
        <w:rPr>
          <w:szCs w:val="18"/>
        </w:rPr>
        <w:t>Physical activity can prevent a large number of organic and mental pathologies. Outdoor activities have greater benefits than indoor activities; however, fluctuations in climatic conditions may affect these practices, altering psychological well-being and favouring the prevalence of seasonal sensitivity (SS). This study aims to determine the relationships between the practice of physical activity, seasonal sensitivity and well-being in people living in high southern latitude. A cross-sectional study was the Seasonal Pattern Assessment Questionnaire (SPAQ), Psychological well-being scale was applied, and sports practice was determined according to the recommendations of the World Health Organization (WHO) in 370 participants, male (n=209; 55%) and female (n=173; 45%). The main results indicated that, 194 people (52 ± 7.7 years) reported physical activity. High-intensity physical activity practitioners recorded a significantly lower proportion of SS. In terms of psychological well-being, an adverse effect was found between the Seasonal Score Index (SSI) and five subcateographies of the Ryff well-being scale. In conclusion, those who perform high-intensity physical activity have lower SS, and those who have higher SS have lower psychological well-being.</w:t>
      </w:r>
    </w:p>
    <w:p>
      <w:pPr>
        <w:pStyle w:val="MDPI18keywords"/>
        <w:rPr>
          <w:szCs w:val="18"/>
        </w:rPr>
      </w:pPr>
      <w:r>
        <w:rPr>
          <w:b/>
          <w:szCs w:val="18"/>
        </w:rPr>
        <w:t xml:space="preserve">Keywords: </w:t>
      </w:r>
      <w:r>
        <w:rPr>
          <w:szCs w:val="18"/>
        </w:rPr>
        <w:t>Physical Activity; Seasonal Affective Disorder; Mental Health; Extreme Enviroments.</w:t>
      </w:r>
    </w:p>
    <w:p>
      <w:pPr>
        <w:pStyle w:val="MDPI19line"/>
        <w:rPr/>
      </w:pPr>
      <w:r>
        <w:rPr/>
      </w:r>
    </w:p>
    <w:p>
      <w:pPr>
        <w:pStyle w:val="MDPI21heading1"/>
        <w:rPr>
          <w:lang w:eastAsia="zh-CN"/>
        </w:rPr>
      </w:pPr>
      <w:r>
        <w:rPr>
          <w:lang w:eastAsia="zh-CN"/>
        </w:rPr>
        <w:t>1. Introduction</w:t>
      </w:r>
    </w:p>
    <w:p>
      <w:pPr>
        <w:pStyle w:val="MDPI31text"/>
        <w:rPr/>
      </w:pPr>
      <w:r>
        <w:rPr/>
        <w:t>Seasonal changes in natural light that affect high southern latitude areas can condition the mood of the people living there, leading to what is known as “seasonal sensitivity” (SS). This condition is the sensitivity of individuals to seasonal variations related to the time of exposure to sunlight (increased during the summer and decreased during the winter) [1], leading to a disorder characterized by hypersomnia, increased carbohydrate appetite, weight gain and extreme fatigue [2,3]. Physiologically, these changes can induce disruptions in the circadian rhythm and neuroendocrine dysregulation (e.g., melatonin, which is directly related to sleep disturbances, and serotonin, which is related to depressive symptoms) [4–6]. The autonomic dysregulation and consequent variations in vagal tone and alterations in cardiac regulation in the face of stress can lead to an increased risk of cardiovascular disease [7,8]. These physiological effects, associated with psycho-social adaptation, can affect mental health, where higher levels of anxiety and depressive symptoms can occur (REF). The SS can make derivative a psychopathological phenomenon called seasonal affective disorder (SAD), which generates consequences in the social adaptation and perception of happiness of the individual, directly related to a poor quality of life [1,2,9,10]. SAD severity includes a subsyndromal-SAD (S-SAD) cyclical form of “winter blues” to severe depression [11].</w:t>
      </w:r>
    </w:p>
    <w:p>
      <w:pPr>
        <w:pStyle w:val="MDPI31text"/>
        <w:rPr/>
      </w:pPr>
      <w:r>
        <w:rPr/>
        <w:t>Physical activity is a non-pharmacological intervention that results in systemic beneficial changes, modulating the neuroendocrine system (REF), which attenuates depressive and anxiety symptoms and is an effective and accessible treatment for SAD and S-SAD [12]</w:t>
      </w:r>
      <w:ins w:id="2" w:author="Caren" w:date="2023-01-07T13:53:00Z">
        <w:r>
          <w:rPr/>
          <w:t xml:space="preserve">, </w:t>
        </w:r>
      </w:ins>
      <w:ins w:id="3" w:author="Caren" w:date="2023-01-07T13:53:00Z">
        <w:commentRangeStart w:id="0"/>
        <w:r>
          <w:rPr/>
          <w:t>as voluntary physical exer</w:t>
        </w:r>
      </w:ins>
      <w:ins w:id="4" w:author="Caren" w:date="2023-01-07T13:55:00Z">
        <w:r>
          <w:rPr/>
          <w:t>cis</w:t>
        </w:r>
      </w:ins>
      <w:ins w:id="5" w:author="Caren" w:date="2023-01-07T13:53:00Z">
        <w:r>
          <w:rPr/>
          <w:t>e can be an inducer of neurogenesis and neuronal differe</w:t>
        </w:r>
      </w:ins>
      <w:ins w:id="6" w:author="Caren" w:date="2023-01-07T13:54:00Z">
        <w:r>
          <w:rPr/>
          <w:t>ntiation in certain brain areas, which has been compared to antidepressant drugs</w:t>
        </w:r>
      </w:ins>
      <w:ins w:id="7" w:author="Caren" w:date="2023-01-07T14:50:00Z">
        <w:r>
          <w:rPr/>
          <w:t xml:space="preserve"> [</w:t>
        </w:r>
      </w:ins>
      <w:ins w:id="8" w:author="Caren" w:date="2023-01-07T14:51:00Z">
        <w:r>
          <w:rPr/>
          <w:t>13-15</w:t>
        </w:r>
      </w:ins>
      <w:ins w:id="9" w:author="Caren" w:date="2023-01-07T14:50:00Z">
        <w:r>
          <w:rPr/>
          <w:t>]</w:t>
        </w:r>
      </w:ins>
      <w:ins w:id="10" w:author="Caren" w:date="2023-01-07T14:51:00Z">
        <w:r>
          <w:rPr/>
          <w:t>.</w:t>
        </w:r>
      </w:ins>
      <w:del w:id="11" w:author="Caren" w:date="2023-01-07T13:53:00Z">
        <w:r>
          <w:rPr/>
          <w:delText>.</w:delText>
        </w:r>
      </w:del>
      <w:r>
        <w:rPr/>
        <w:t xml:space="preserve"> </w:t>
      </w:r>
      <w:r>
        <w:rPr/>
      </w:r>
      <w:ins w:id="12" w:author="Caren" w:date="2023-01-07T13:56:00Z">
        <w:commentRangeEnd w:id="0"/>
        <w:r>
          <w:commentReference w:id="0"/>
        </w:r>
        <w:r>
          <w:rPr/>
          <w:t>On the other hand, the</w:t>
        </w:r>
      </w:ins>
      <w:del w:id="13" w:author="Caren" w:date="2023-01-07T13:56:00Z">
        <w:r>
          <w:rPr/>
          <w:delText>The</w:delText>
        </w:r>
      </w:del>
      <w:r>
        <w:rPr/>
        <w:t xml:space="preserve"> benefits of incorporating regular exercise and maintaining a high level of physical activity as part of daily living activities have been extensively studied and are well known. Some of these are summarized as improved cardiorespiratory fitness, reduced risk of cardiometabolic diseases, improved self-esteem and mood, promotion of social integration, improved management of chronic diseases and many other associated benefits that translate into a better quality of life at different stages of life [1</w:t>
      </w:r>
      <w:ins w:id="14" w:author="Caren" w:date="2023-01-07T14:51:00Z">
        <w:r>
          <w:rPr/>
          <w:t>6</w:t>
        </w:r>
      </w:ins>
      <w:del w:id="15" w:author="Caren" w:date="2023-01-07T14:51:00Z">
        <w:r>
          <w:rPr/>
          <w:delText>3</w:delText>
        </w:r>
      </w:del>
      <w:r>
        <w:rPr/>
        <w:t>,1</w:t>
      </w:r>
      <w:ins w:id="16" w:author="Caren" w:date="2023-01-07T14:51:00Z">
        <w:r>
          <w:rPr/>
          <w:t>7</w:t>
        </w:r>
      </w:ins>
      <w:del w:id="17" w:author="Caren" w:date="2023-01-07T14:51:00Z">
        <w:r>
          <w:rPr/>
          <w:delText>4</w:delText>
        </w:r>
      </w:del>
      <w:r>
        <w:rPr/>
        <w:t xml:space="preserve">]. On the other </w:t>
      </w:r>
      <w:del w:id="18" w:author="Caren" w:date="2023-01-07T13:57:00Z">
        <w:r>
          <w:rPr/>
          <w:delText>hand</w:delText>
        </w:r>
      </w:del>
      <w:ins w:id="19" w:author="Caren" w:date="2023-01-07T13:57:00Z">
        <w:r>
          <w:rPr/>
          <w:t>side</w:t>
        </w:r>
      </w:ins>
      <w:r>
        <w:rPr/>
        <w:t>, it has been well-studied that those sedentary behaviors increase the risk of cardiovascular diseases, diabetes, obesity, and stroke, among others [1</w:t>
      </w:r>
      <w:ins w:id="20" w:author="Caren" w:date="2023-01-07T14:51:00Z">
        <w:r>
          <w:rPr/>
          <w:t>8</w:t>
        </w:r>
      </w:ins>
      <w:del w:id="21" w:author="Caren" w:date="2023-01-07T14:51:00Z">
        <w:r>
          <w:rPr/>
          <w:delText>5</w:delText>
        </w:r>
      </w:del>
      <w:r>
        <w:rPr/>
        <w:t>,1</w:t>
      </w:r>
      <w:ins w:id="22" w:author="Caren" w:date="2023-01-07T14:51:00Z">
        <w:r>
          <w:rPr/>
          <w:t>9</w:t>
        </w:r>
      </w:ins>
      <w:del w:id="23" w:author="Caren" w:date="2023-01-07T14:51:00Z">
        <w:r>
          <w:rPr/>
          <w:delText>6</w:delText>
        </w:r>
      </w:del>
      <w:r>
        <w:rPr/>
        <w:t>]. According to World Health Organization [</w:t>
      </w:r>
      <w:ins w:id="24" w:author="Caren" w:date="2023-01-07T14:51:00Z">
        <w:r>
          <w:rPr/>
          <w:t>20</w:t>
        </w:r>
      </w:ins>
      <w:del w:id="25" w:author="Caren" w:date="2023-01-07T14:51:00Z">
        <w:r>
          <w:rPr/>
          <w:delText>17</w:delText>
        </w:r>
      </w:del>
      <w:r>
        <w:rPr/>
        <w:t>], the classification of a physically active person considers that a certain amount of time of medium to high-intensity physical activity is met, for example, 150-300 minutes of medium to high intensity aerobic physical activity [</w:t>
      </w:r>
      <w:ins w:id="26" w:author="Caren" w:date="2023-01-07T14:51:00Z">
        <w:r>
          <w:rPr/>
          <w:t>20</w:t>
        </w:r>
      </w:ins>
      <w:del w:id="27" w:author="Caren" w:date="2023-01-07T14:51:00Z">
        <w:r>
          <w:rPr/>
          <w:delText>17</w:delText>
        </w:r>
      </w:del>
      <w:r>
        <w:rPr/>
        <w:t>].</w:t>
      </w:r>
      <w:ins w:id="28" w:author="Caren" w:date="2023-01-07T14:16:00Z">
        <w:r>
          <w:rPr/>
          <w:t xml:space="preserve"> </w:t>
        </w:r>
      </w:ins>
      <w:ins w:id="29" w:author="Caren" w:date="2023-01-07T14:16:00Z">
        <w:commentRangeStart w:id="1"/>
        <w:commentRangeStart w:id="2"/>
        <w:r>
          <w:rPr/>
          <w:t>While being phy</w:t>
        </w:r>
      </w:ins>
      <w:ins w:id="30" w:author="Caren" w:date="2023-01-07T14:17:00Z">
        <w:r>
          <w:rPr/>
          <w:t>sically active would improve health status, the intensity of physical exercise should be taken into account, as it has been shown that training with moderate intensity can decrease depressive symptomatology</w:t>
        </w:r>
      </w:ins>
      <w:ins w:id="31" w:author="Caren" w:date="2023-01-07T14:18:00Z">
        <w:r>
          <w:rPr/>
          <w:t xml:space="preserve"> and levels of proinflammatory cytokines such as tumor necrosis factor-alpha (TNF-α)</w:t>
        </w:r>
      </w:ins>
      <w:ins w:id="32" w:author="Caren" w:date="2023-01-07T14:19:00Z">
        <w:r>
          <w:rPr/>
          <w:t>; high-intensity intervallic training (HIIT), can also decrease depressive symptoms, but increases perceived stress and proinflammatory cytokines compared to moderate intensity</w:t>
        </w:r>
      </w:ins>
      <w:ins w:id="33" w:author="Caren" w:date="2023-01-07T14:51:00Z">
        <w:r>
          <w:rPr/>
          <w:t xml:space="preserve"> [</w:t>
        </w:r>
      </w:ins>
      <w:ins w:id="34" w:author="Caren" w:date="2023-01-07T14:52:00Z">
        <w:r>
          <w:rPr/>
          <w:t>21-23</w:t>
        </w:r>
      </w:ins>
      <w:ins w:id="35" w:author="Caren" w:date="2023-01-07T14:51:00Z">
        <w:r>
          <w:rPr/>
          <w:t>]</w:t>
        </w:r>
      </w:ins>
      <w:ins w:id="36" w:author="Caren" w:date="2023-01-07T14:19:00Z">
        <w:r>
          <w:rPr/>
          <w:t xml:space="preserve">. </w:t>
        </w:r>
      </w:ins>
      <w:r>
        <w:rPr/>
      </w:r>
      <w:commentRangeEnd w:id="2"/>
      <w:r>
        <w:commentReference w:id="2"/>
      </w:r>
      <w:commentRangeEnd w:id="1"/>
      <w:r>
        <w:commentReference w:id="1"/>
      </w:r>
      <w:r>
        <w:rPr/>
      </w:r>
    </w:p>
    <w:p>
      <w:pPr>
        <w:pStyle w:val="MDPI31text"/>
        <w:rPr/>
      </w:pPr>
      <w:r>
        <w:rPr/>
        <w:t>Physical activity can be performed both outdoors and indoors. Emerging evidence suggests that outdoor exercise promotes a decrease in perceived stress, mediated by the action of the parasympathetic nervous system; also, it may generate increases in vitamin D levels and a reduction in the risk of myopia compared to the same activity performed indoors [</w:t>
      </w:r>
      <w:ins w:id="37" w:author="Caren" w:date="2023-01-07T14:52:00Z">
        <w:r>
          <w:rPr/>
          <w:t>24-26</w:t>
        </w:r>
      </w:ins>
      <w:del w:id="38" w:author="Caren" w:date="2023-01-07T14:52:00Z">
        <w:r>
          <w:rPr/>
          <w:delText>18–20</w:delText>
        </w:r>
      </w:del>
      <w:r>
        <w:rPr/>
        <w:t>]. However, outdoor exercise may be hindered by fluctuating climatic conditions worldwide. In high southern latitude areas, cold weather prevails for most of the year. At the same time, there are cyclical changes in natural light in relation to the seasons of the year, thus conditioning the life of the region's inhabitants [2</w:t>
      </w:r>
      <w:ins w:id="39" w:author="Caren" w:date="2023-01-07T14:52:00Z">
        <w:r>
          <w:rPr/>
          <w:t>7</w:t>
        </w:r>
      </w:ins>
      <w:del w:id="40" w:author="Caren" w:date="2023-01-07T14:52:00Z">
        <w:r>
          <w:rPr/>
          <w:delText>1</w:delText>
        </w:r>
      </w:del>
      <w:r>
        <w:rPr/>
        <w:t>].</w:t>
      </w:r>
    </w:p>
    <w:p>
      <w:pPr>
        <w:pStyle w:val="MDPI31text"/>
        <w:rPr/>
      </w:pPr>
      <w:r>
        <w:rPr/>
        <w:t>In Chile, 81.3% of the population engages in physical activity or sport [2</w:t>
      </w:r>
      <w:ins w:id="41" w:author="Caren" w:date="2023-01-07T14:52:00Z">
        <w:r>
          <w:rPr/>
          <w:t>8</w:t>
        </w:r>
      </w:ins>
      <w:del w:id="42" w:author="Caren" w:date="2023-01-07T14:52:00Z">
        <w:r>
          <w:rPr/>
          <w:delText>2</w:delText>
        </w:r>
      </w:del>
      <w:r>
        <w:rPr/>
        <w:t>]. The Region of Magallanes and Chilean Antarctica is located in the extreme south of the country, which is classified as high southern latitude and is therefore characterized by a cold climate and seasonal changes in natural light. In this area, only 36.2% engage in physical activity or sport, which may or may not be directly influenced by geographical conditions and the seasonal cycle of light [2</w:t>
      </w:r>
      <w:ins w:id="43" w:author="Caren" w:date="2023-01-07T14:52:00Z">
        <w:r>
          <w:rPr/>
          <w:t>9</w:t>
        </w:r>
      </w:ins>
      <w:del w:id="44" w:author="Caren" w:date="2023-01-07T14:52:00Z">
        <w:r>
          <w:rPr/>
          <w:delText>3</w:delText>
        </w:r>
      </w:del>
      <w:r>
        <w:rPr/>
        <w:t>]. Despite being practiced by less than half of the Chilean population, physical activity can be an intervention with specific relevance for this population if it attenuates the symptoms of SS. Even though this has been studied in other continents [</w:t>
      </w:r>
      <w:ins w:id="45" w:author="Caren" w:date="2023-01-07T14:52:00Z">
        <w:r>
          <w:rPr/>
          <w:t>30</w:t>
        </w:r>
      </w:ins>
      <w:del w:id="46" w:author="Caren" w:date="2023-01-07T14:52:00Z">
        <w:r>
          <w:rPr/>
          <w:delText>24</w:delText>
        </w:r>
      </w:del>
      <w:r>
        <w:rPr/>
        <w:t>], the relationship between physical activity, SS and the well-being of people living in high southern latitudes has not been studied in Latin America.</w:t>
      </w:r>
    </w:p>
    <w:p>
      <w:pPr>
        <w:pStyle w:val="MDPI31text"/>
        <w:rPr/>
      </w:pPr>
      <w:r>
        <w:rPr/>
        <w:t>This study's main aim is to evaluate the relationships between the practice of physical activity, SS and well-being in middle-aged and older people living in a high southern latitude. We hypothesized that the practice of physical activity presents an inverse correlation with seasonal sensitivity and a positive correlation with well-being in southern latitude residents; also, the intensity of physical activity may influence this relationship.</w:t>
      </w:r>
    </w:p>
    <w:p>
      <w:pPr>
        <w:pStyle w:val="MDPI21heading1"/>
        <w:rPr/>
      </w:pPr>
      <w:r>
        <w:rPr>
          <w:lang w:eastAsia="zh-CN"/>
        </w:rPr>
        <w:t xml:space="preserve">2. </w:t>
      </w:r>
      <w:r>
        <w:rPr/>
        <w:t>Materials and Methods</w:t>
      </w:r>
    </w:p>
    <w:p>
      <w:pPr>
        <w:pStyle w:val="MDPI22heading2"/>
        <w:spacing w:before="240" w:after="60"/>
        <w:rPr/>
      </w:pPr>
      <w:r>
        <w:rPr/>
        <w:t>2.1. Study design</w:t>
      </w:r>
    </w:p>
    <w:p>
      <w:pPr>
        <w:pStyle w:val="MDPI31text"/>
        <w:rPr/>
      </w:pPr>
      <w:r>
        <w:rPr/>
        <w:t xml:space="preserve">This study is a non-experimental correlational study. It was conducted in a single stage by applying a presential questionnaire. </w:t>
      </w:r>
    </w:p>
    <w:p>
      <w:pPr>
        <w:pStyle w:val="MDPI22heading2"/>
        <w:spacing w:before="240" w:after="60"/>
        <w:rPr/>
      </w:pPr>
      <w:r>
        <w:rPr/>
        <w:t>2.2. Participants</w:t>
      </w:r>
    </w:p>
    <w:p>
      <w:pPr>
        <w:pStyle w:val="MDPI31text"/>
        <w:rPr/>
      </w:pPr>
      <w:r>
        <w:rPr/>
        <w:t xml:space="preserve">The participants in this study were selected by non-random, accidental sampling from the city of Punta Arenas, Chile, located at latitude 53º south. High latitude south is defined as latitude 50º to the South Pole and considered as a geographical </w:t>
      </w:r>
      <w:ins w:id="47" w:author="Caren" w:date="2023-01-07T12:13:00Z">
        <w:r>
          <w:rPr/>
          <w:t xml:space="preserve">area of extreme cold weather </w:t>
        </w:r>
      </w:ins>
      <w:del w:id="48" w:author="Caren" w:date="2023-01-07T12:13:00Z">
        <w:r>
          <w:rPr/>
          <w:delText xml:space="preserve">zone of extreme climate </w:delText>
        </w:r>
      </w:del>
      <w:r>
        <w:rPr/>
        <w:t>[</w:t>
      </w:r>
      <w:ins w:id="49" w:author="Caren" w:date="2023-01-07T14:53:00Z">
        <w:r>
          <w:rPr/>
          <w:t>31</w:t>
        </w:r>
      </w:ins>
      <w:del w:id="50" w:author="Caren" w:date="2023-01-07T14:53:00Z">
        <w:r>
          <w:rPr/>
          <w:delText>25</w:delText>
        </w:r>
      </w:del>
      <w:r>
        <w:rPr/>
        <w:t>]</w:t>
      </w:r>
      <w:del w:id="51" w:author="Caren" w:date="2023-01-07T12:13:00Z">
        <w:r>
          <w:rPr/>
          <w:delText xml:space="preserve"> </w:delText>
        </w:r>
      </w:del>
      <w:ins w:id="52" w:author="Caren" w:date="2023-01-07T12:13:00Z">
        <w:r>
          <w:rPr/>
          <w:t xml:space="preserve"> that can be an e</w:t>
        </w:r>
      </w:ins>
      <w:ins w:id="53" w:author="Caren" w:date="2023-01-07T12:14:00Z">
        <w:r>
          <w:rPr/>
          <w:t>xtreme environment for the human body</w:t>
        </w:r>
      </w:ins>
      <w:del w:id="54" w:author="Caren" w:date="2023-01-07T12:13:00Z">
        <w:r>
          <w:rPr/>
          <w:delText>which it can be an extreme environment for de human body</w:delText>
        </w:r>
      </w:del>
      <w:r>
        <w:rPr/>
        <w:t>. In total, 370 adults and middle-aged and older people participated in this study.  Participants’ gender, age, city of origin, length of stay in the region and presence of psychological illnesses were registered using an anamnesis. The participants were invited to participate mainly through social networks and promotional posters of the research. Length of stay in the high latitude south ALS region was surveyed for each participant.</w:t>
      </w:r>
    </w:p>
    <w:p>
      <w:pPr>
        <w:pStyle w:val="MDPI31text"/>
        <w:rPr/>
      </w:pPr>
      <w:r>
        <w:rPr/>
        <w:t xml:space="preserve">Inclusion criteria included being of legal age, residing in the city of Punta Arenas for at least six months of the year, not having any degree of disability, being able to read and answer the questionnaire. The exclusion criteria were: did not comply with the rules for filling out the form, were pregnant, and had incomplete answers to any of the questionnaires. Twelve subjects were excluded from this study. Three hundred and fifty-eight persons were part of the final sample, with 56% of males (n = 202) and 44% of females (n = 156). The age was grouped into adult subjects (18 to 40 years; n = 200; age 28.2± 6.1 </w:t>
      </w:r>
      <w:del w:id="55" w:author="Caren" w:date="2023-01-07T14:53:00Z">
        <w:r>
          <w:rPr/>
          <w:delText xml:space="preserve"> </w:delText>
        </w:r>
      </w:del>
      <w:r>
        <w:rPr/>
        <w:t>years</w:t>
      </w:r>
      <w:del w:id="56" w:author="Caren" w:date="2023-01-07T14:53:00Z">
        <w:r>
          <w:rPr/>
          <w:delText xml:space="preserve"> </w:delText>
        </w:r>
      </w:del>
      <w:r>
        <w:rPr/>
        <w:t xml:space="preserve">) or middle and older people (older than 40 years; n = 158; age 54.7 ± 10.7 </w:t>
      </w:r>
      <w:del w:id="57" w:author="Caren" w:date="2023-01-07T14:53:00Z">
        <w:r>
          <w:rPr/>
          <w:delText xml:space="preserve"> </w:delText>
        </w:r>
      </w:del>
      <w:r>
        <w:rPr/>
        <w:t>years)</w:t>
      </w:r>
    </w:p>
    <w:p>
      <w:pPr>
        <w:pStyle w:val="MDPI22heading2"/>
        <w:spacing w:before="240" w:after="60"/>
        <w:rPr/>
      </w:pPr>
      <w:r>
        <w:rPr/>
        <w:t>2.3. Ethics</w:t>
      </w:r>
    </w:p>
    <w:p>
      <w:pPr>
        <w:pStyle w:val="MDPI31text"/>
        <w:rPr/>
      </w:pPr>
      <w:r>
        <w:rPr/>
        <w:t>Participating subjects gave their permission through informed consent before participation. The Ethics Committee approved this study of the University of Magallanes, Chile (code: Nº045SH2019), following the regulations established by the Declaration of Helsinki on ethical principles in human beings. The volunteers were informed about the research objectives and all the experimental procedures before giving their written informed consent for participation in this study.</w:t>
      </w:r>
    </w:p>
    <w:p>
      <w:pPr>
        <w:pStyle w:val="MDPI22heading2"/>
        <w:spacing w:before="240" w:after="60"/>
        <w:rPr/>
      </w:pPr>
      <w:r>
        <w:rPr/>
        <w:t>2.4. Measures</w:t>
      </w:r>
    </w:p>
    <w:p>
      <w:pPr>
        <w:pStyle w:val="MDPI23heading3"/>
        <w:spacing w:before="240" w:after="60"/>
        <w:rPr/>
      </w:pPr>
      <w:r>
        <w:rPr/>
        <w:t>2.4.1. Seasonal pattern assessment questionnaire (SPAQ)</w:t>
      </w:r>
    </w:p>
    <w:p>
      <w:pPr>
        <w:pStyle w:val="MDPI31text"/>
        <w:rPr/>
      </w:pPr>
      <w:r>
        <w:rPr/>
        <w:t>The Seasonal Profile Assessment Questionnaire (SPAQ) is a self-administered and timeless screening tool to access seasonal variation [</w:t>
      </w:r>
      <w:ins w:id="58" w:author="Caren" w:date="2023-01-07T14:54:00Z">
        <w:r>
          <w:rPr/>
          <w:t>32,33</w:t>
        </w:r>
      </w:ins>
      <w:del w:id="59" w:author="Caren" w:date="2023-01-07T14:54:00Z">
        <w:r>
          <w:rPr/>
          <w:delText>26,27</w:delText>
        </w:r>
      </w:del>
      <w:r>
        <w:rPr/>
        <w:t>] experienced in six items: sleep duration, social activity, mood, weight, appetite, and energy level. Each item is rated on a five-point scale from “not changing” (0 points) to “changing a lot” (4 points). The sum of six SPAQ items produces an overall Seasonal Score Index (SSI, from 0 to 24 points), with higher scores corresponding to greater sensitivity to seasonal changes; Seasonal Affective Disorder (SAD), reflects a depressive picture with a seasonal pattern (SP); Winter Blues, which is a milder form of SAD, a sub-syndrome (S-SAD) [</w:t>
      </w:r>
      <w:ins w:id="60" w:author="Caren" w:date="2023-01-07T14:54:00Z">
        <w:r>
          <w:rPr/>
          <w:t>34</w:t>
        </w:r>
      </w:ins>
      <w:del w:id="61" w:author="Caren" w:date="2023-01-07T14:54:00Z">
        <w:r>
          <w:rPr/>
          <w:delText>28</w:delText>
        </w:r>
      </w:del>
      <w:r>
        <w:rPr/>
        <w:t>]. Also, respondents indicated the degree of severity of seasonal changes from “light” (1 points) to “disabling” (5 points), determining whether seasonal changes are considered a problem.</w:t>
      </w:r>
    </w:p>
    <w:p>
      <w:pPr>
        <w:pStyle w:val="MDPI31text"/>
        <w:rPr/>
      </w:pPr>
      <w:r>
        <w:rPr/>
        <w:t>The analysis of combination of SSI scores with the evaluation degree of severity of seasonal changes indicated the presence of SAD (SSI ≥ 11 and seasonal changes are a problem reported as equal to or greater than moderate ≥2) [1,</w:t>
      </w:r>
      <w:ins w:id="62" w:author="Caren" w:date="2023-01-07T14:54:00Z">
        <w:r>
          <w:rPr/>
          <w:t>35</w:t>
        </w:r>
      </w:ins>
      <w:del w:id="63" w:author="Caren" w:date="2023-01-07T14:54:00Z">
        <w:r>
          <w:rPr/>
          <w:delText>29</w:delText>
        </w:r>
      </w:del>
      <w:r>
        <w:rPr/>
        <w:t>], or S-SAD, (GSS = 9 or 10 and the seasonal changes scored as equal problem or higher than moderate ≥2) [</w:t>
      </w:r>
      <w:ins w:id="64" w:author="Caren" w:date="2023-01-07T14:54:00Z">
        <w:r>
          <w:rPr/>
          <w:t>34</w:t>
        </w:r>
      </w:ins>
      <w:del w:id="65" w:author="Caren" w:date="2023-01-07T14:54:00Z">
        <w:r>
          <w:rPr/>
          <w:delText>28</w:delText>
        </w:r>
      </w:del>
      <w:r>
        <w:rPr/>
        <w:t>].</w:t>
      </w:r>
    </w:p>
    <w:p>
      <w:pPr>
        <w:pStyle w:val="MDPI23heading3"/>
        <w:spacing w:before="240" w:after="60"/>
        <w:rPr/>
      </w:pPr>
      <w:r>
        <w:rPr/>
        <w:t>2.4.2. Psychological well-being – Ryff scale</w:t>
      </w:r>
    </w:p>
    <w:p>
      <w:pPr>
        <w:pStyle w:val="MDPI31text"/>
        <w:rPr/>
      </w:pPr>
      <w:r>
        <w:rPr/>
        <w:t>Psychological well-being (PWB) 42-item Ryff scale addresses six different dimensions: Self-acceptance, a person’s ability to feel good about themselves; Positive relationships, a person’s perception of establishing stable social relationships and having friends they can trust; Autonomy, a person’s ability to resist social pressure to a greater extent and to self-regulate their behavior; Environmental mastery, personal ability to choose or create favorable environments to meet one’s needs; Personal growth, striving to develop one’s potential and maximize one’s capabilities; Purpose in life, which refers to a person’s ability to define a set of goals that enable them to give their life some meaning. Each of these instruments is easy to apply, and in total, there are four sheets that were answered in a Likert-type format for the convenience and speed of the participant [</w:t>
      </w:r>
      <w:ins w:id="66" w:author="Caren" w:date="2023-01-07T14:54:00Z">
        <w:r>
          <w:rPr/>
          <w:t>36</w:t>
        </w:r>
      </w:ins>
      <w:del w:id="67" w:author="Caren" w:date="2023-01-07T14:54:00Z">
        <w:r>
          <w:rPr/>
          <w:delText>30</w:delText>
        </w:r>
      </w:del>
      <w:r>
        <w:rPr/>
        <w:t>].</w:t>
      </w:r>
    </w:p>
    <w:p>
      <w:pPr>
        <w:pStyle w:val="MDPI23heading3"/>
        <w:spacing w:before="240" w:after="60"/>
        <w:rPr/>
      </w:pPr>
      <w:r>
        <w:rPr/>
        <w:t>2.4.3. Physical activity</w:t>
      </w:r>
    </w:p>
    <w:p>
      <w:pPr>
        <w:pStyle w:val="MDPI31text"/>
        <w:rPr/>
      </w:pPr>
      <w:r>
        <w:rPr/>
        <w:t>The report on physical activity engagement was obtained using a survey of selection questions, and the classification of sports subjects was based on the World Health Organization recommendations [</w:t>
      </w:r>
      <w:ins w:id="68" w:author="Caren" w:date="2023-01-07T14:55:00Z">
        <w:r>
          <w:rPr/>
          <w:t>20</w:t>
        </w:r>
      </w:ins>
      <w:del w:id="69" w:author="Caren" w:date="2023-01-07T14:55:00Z">
        <w:r>
          <w:rPr/>
          <w:delText>17</w:delText>
        </w:r>
      </w:del>
      <w:r>
        <w:rPr/>
        <w:t>]. According to the World Health Organization, a person is considered physically active when they engage in moderate-intensity physical activity for at least 150-300 minutes; vigorous-intensity physical activity for 75-150 minutes; or an equivalent combination of both moderate and vigorous activities throughout the week. Muscle-strengthening activities performed on two or more days in a week that involve all major muscle groups are also considered [</w:t>
      </w:r>
      <w:ins w:id="70" w:author="Caren" w:date="2023-01-07T14:55:00Z">
        <w:r>
          <w:rPr/>
          <w:t>20</w:t>
        </w:r>
      </w:ins>
      <w:del w:id="71" w:author="Caren" w:date="2023-01-07T14:55:00Z">
        <w:r>
          <w:rPr/>
          <w:delText>17</w:delText>
        </w:r>
      </w:del>
      <w:r>
        <w:rPr/>
        <w:t>].</w:t>
      </w:r>
      <w:ins w:id="72" w:author="Unknown Author" w:date="2023-01-07T17:45:14Z">
        <w:r>
          <w:rPr/>
          <w:t xml:space="preserve"> In addition, self-</w:t>
        </w:r>
      </w:ins>
      <w:ins w:id="73" w:author="Unknown Author" w:date="2023-01-07T17:45:14Z">
        <w:r>
          <w:rPr>
            <w:rFonts w:eastAsia="Times New Roman"/>
            <w:color w:val="000000"/>
            <w:szCs w:val="22"/>
            <w:lang w:eastAsia="de-DE" w:bidi="en-US"/>
          </w:rPr>
          <w:t>perceived</w:t>
        </w:r>
      </w:ins>
      <w:ins w:id="74" w:author="Unknown Author" w:date="2023-01-07T17:45:14Z">
        <w:r>
          <w:rPr/>
          <w:t xml:space="preserve"> intensity in relation to physical activities was also </w:t>
        </w:r>
      </w:ins>
      <w:ins w:id="75" w:author="Unknown Author" w:date="2023-01-07T17:55:56Z">
        <w:r>
          <w:rPr/>
          <w:t>recorded</w:t>
        </w:r>
      </w:ins>
      <w:ins w:id="76" w:author="Unknown Author" w:date="2023-01-07T17:56:04Z">
        <w:r>
          <w:rPr/>
          <w:t xml:space="preserve"> as low, moderate and high intensity.</w:t>
        </w:r>
      </w:ins>
    </w:p>
    <w:p>
      <w:pPr>
        <w:pStyle w:val="MDPI22heading2"/>
        <w:spacing w:before="240" w:after="60"/>
        <w:rPr/>
      </w:pPr>
      <w:r>
        <w:rPr/>
        <w:t>2.5. Procedures</w:t>
      </w:r>
    </w:p>
    <w:p>
      <w:pPr>
        <w:pStyle w:val="MDPI31text"/>
        <w:rPr/>
      </w:pPr>
      <w:r>
        <w:rPr/>
        <w:t xml:space="preserve">Participants voluntarily signed an informed consent form and then completed the detailed instruments in a single session in the following order: physical activity, SPAQ, psychological Ryff well-being scale and demographic data. These were self-administered during the winter, as the assessment of symptom presence is more direct at this time (average daylight hours winter: 2.8; summer: 7.4). Each examination was scheduled in a free time of 1-hour min to answer all questions. </w:t>
      </w:r>
    </w:p>
    <w:p>
      <w:pPr>
        <w:pStyle w:val="MDPI22heading2"/>
        <w:spacing w:before="240" w:after="60"/>
        <w:rPr/>
      </w:pPr>
      <w:r>
        <w:rPr/>
        <w:t>2.6. Statistical analysis</w:t>
      </w:r>
    </w:p>
    <w:p>
      <w:pPr>
        <w:pStyle w:val="MDPI31text"/>
        <w:rPr/>
      </w:pPr>
      <w:r>
        <w:rPr/>
        <w:t>The data are presented as median (Mdn) and interquartile range (IQR) for continuous variables; for categorical/discrete variables, the absolute and relative sample size was reported.</w:t>
      </w:r>
    </w:p>
    <w:p>
      <w:pPr>
        <w:pStyle w:val="MDPI31text"/>
        <w:rPr/>
      </w:pPr>
      <w:r>
        <w:rPr/>
        <w:t>A non-parametric approach was used since the underlying distribution of measured outcomes, assessed through analytical and graphical methods, did not follow a Gaussian distribution. The Wilcoxon (</w:t>
      </w:r>
      <w:r>
        <w:rPr/>
      </w:r>
      <m:oMath xmlns:m="http://schemas.openxmlformats.org/officeDocument/2006/math">
        <m:sSub>
          <m:e>
            <m:r>
              <w:rPr>
                <w:rFonts w:ascii="Cambria Math" w:hAnsi="Cambria Math"/>
              </w:rPr>
              <m:t xml:space="preserve">W</m:t>
            </m:r>
          </m:e>
          <m:sub>
            <m:r>
              <w:rPr>
                <w:rFonts w:ascii="Cambria Math" w:hAnsi="Cambria Math"/>
              </w:rPr>
              <m:t xml:space="preserve">Mann</m:t>
            </m:r>
            <m:r>
              <w:rPr>
                <w:rFonts w:ascii="Cambria Math" w:hAnsi="Cambria Math"/>
              </w:rPr>
              <m:t xml:space="preserve">−</m:t>
            </m:r>
            <m:r>
              <w:rPr>
                <w:rFonts w:ascii="Cambria Math" w:hAnsi="Cambria Math"/>
              </w:rPr>
              <m:t xml:space="preserve">Whintney</m:t>
            </m:r>
          </m:sub>
        </m:sSub>
      </m:oMath>
      <w:r>
        <w:rPr/>
        <w:t>) and Kruskal-Wallis (</w:t>
      </w:r>
      <w:r>
        <w:rPr/>
      </w:r>
      <m:oMath xmlns:m="http://schemas.openxmlformats.org/officeDocument/2006/math">
        <m:sSubSup>
          <m:e>
            <m:r>
              <w:rPr>
                <w:rFonts w:ascii="Cambria Math" w:hAnsi="Cambria Math"/>
              </w:rPr>
              <m:t xml:space="preserve">χ</m:t>
            </m:r>
          </m:e>
          <m:sub>
            <m:r>
              <w:rPr>
                <w:rFonts w:ascii="Cambria Math" w:hAnsi="Cambria Math"/>
              </w:rPr>
              <m:t xml:space="preserve">Kruskal</m:t>
            </m:r>
            <m:r>
              <w:rPr>
                <w:rFonts w:ascii="Cambria Math" w:hAnsi="Cambria Math"/>
              </w:rPr>
              <m:t xml:space="preserve">−</m:t>
            </m:r>
            <m:r>
              <w:rPr>
                <w:rFonts w:ascii="Cambria Math" w:hAnsi="Cambria Math"/>
              </w:rPr>
              <m:t xml:space="preserve">Wallis</m:t>
            </m:r>
          </m:sub>
          <m:sup>
            <m:r>
              <w:rPr>
                <w:rFonts w:ascii="Cambria Math" w:hAnsi="Cambria Math"/>
              </w:rPr>
              <m:t xml:space="preserve">2</m:t>
            </m:r>
          </m:sup>
        </m:sSubSup>
      </m:oMath>
      <w:r>
        <w:rPr/>
        <w:t>) rank-sum tests were used for between-subjects analyses, meanwhile the chi-square test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was used to evaluate goodness-of-fit (</w:t>
      </w:r>
      <w:r>
        <w:rPr/>
      </w:r>
      <m:oMath xmlns:m="http://schemas.openxmlformats.org/officeDocument/2006/math">
        <m:sSubSup>
          <m:e>
            <m:r>
              <w:rPr>
                <w:rFonts w:ascii="Cambria Math" w:hAnsi="Cambria Math"/>
              </w:rPr>
              <m:t xml:space="preserve">χ</m:t>
            </m:r>
          </m:e>
          <m:sub>
            <m:r>
              <w:rPr>
                <w:rFonts w:ascii="Cambria Math" w:hAnsi="Cambria Math"/>
              </w:rPr>
              <m:t xml:space="preserve">gof</m:t>
            </m:r>
          </m:sub>
          <m:sup>
            <m:r>
              <w:rPr>
                <w:rFonts w:ascii="Cambria Math" w:hAnsi="Cambria Math"/>
              </w:rPr>
              <m:t xml:space="preserve">2</m:t>
            </m:r>
          </m:sup>
        </m:sSubSup>
      </m:oMath>
      <w:r>
        <w:rPr/>
        <w:t>) and independence of factors (</w:t>
      </w:r>
      <w:r>
        <w:rPr/>
      </w:r>
      <m:oMath xmlns:m="http://schemas.openxmlformats.org/officeDocument/2006/math">
        <m:sSubSup>
          <m:e>
            <m:r>
              <w:rPr>
                <w:rFonts w:ascii="Cambria Math" w:hAnsi="Cambria Math"/>
              </w:rPr>
              <m:t xml:space="preserve">χ</m:t>
            </m:r>
          </m:e>
          <m:sub>
            <m:r>
              <w:rPr>
                <w:rFonts w:ascii="Cambria Math" w:hAnsi="Cambria Math"/>
              </w:rPr>
              <m:t xml:space="preserve">Pearson</m:t>
            </m:r>
          </m:sub>
          <m:sup>
            <m:r>
              <w:rPr>
                <w:rFonts w:ascii="Cambria Math" w:hAnsi="Cambria Math"/>
              </w:rPr>
              <m:t xml:space="preserve">2</m:t>
            </m:r>
          </m:sup>
        </m:sSubSup>
      </m:oMath>
      <w:r>
        <w:rPr/>
        <w:t>). In order to assess the association between numeric variables, Spearman’s rho statistic (</w:t>
      </w:r>
      <w:r>
        <w:rPr/>
      </w:r>
      <m:oMath xmlns:m="http://schemas.openxmlformats.org/officeDocument/2006/math">
        <m:sSub>
          <m:e>
            <m:acc>
              <m:accPr>
                <m:chr m:val="^"/>
              </m:accPr>
              <m:e>
                <m:r>
                  <w:rPr>
                    <w:rFonts w:ascii="Cambria Math" w:hAnsi="Cambria Math"/>
                  </w:rPr>
                  <m:t xml:space="preserve">ρ</m:t>
                </m:r>
              </m:e>
            </m:acc>
          </m:e>
          <m:sub>
            <m:r>
              <w:rPr>
                <w:rFonts w:ascii="Cambria Math" w:hAnsi="Cambria Math"/>
              </w:rPr>
              <m:t xml:space="preserve">Spearman</m:t>
            </m:r>
          </m:sub>
        </m:sSub>
      </m:oMath>
      <w:r>
        <w:rPr/>
        <w:t>) was calculated. Effect sizes and their respective 95% confidence intervals are also presented for each statistic.</w:t>
      </w:r>
    </w:p>
    <w:p>
      <w:pPr>
        <w:pStyle w:val="MDPI31text"/>
        <w:rPr/>
      </w:pPr>
      <w:r>
        <w:rPr/>
        <w:t>A probability of committing a type I (</w:t>
      </w:r>
      <w:r>
        <w:rPr/>
      </w:r>
      <m:oMath xmlns:m="http://schemas.openxmlformats.org/officeDocument/2006/math">
        <m:r>
          <w:rPr>
            <w:rFonts w:ascii="Cambria Math" w:hAnsi="Cambria Math"/>
          </w:rPr>
          <m:t xml:space="preserve">α</m:t>
        </m:r>
      </m:oMath>
      <w:r>
        <w:rPr/>
        <w:t>) error of less than 5% (p &lt; 0.05) was considered sufficient evidence for statistical significance in hypothesis testing. All the statistical analyses were computed and implemented in the R programming language [3</w:t>
      </w:r>
      <w:ins w:id="77" w:author="Caren" w:date="2023-01-07T14:55:00Z">
        <w:r>
          <w:rPr/>
          <w:t>7</w:t>
        </w:r>
      </w:ins>
      <w:del w:id="78" w:author="Caren" w:date="2023-01-07T14:55:00Z">
        <w:r>
          <w:rPr/>
          <w:delText>1</w:delText>
        </w:r>
      </w:del>
      <w:r>
        <w:rPr/>
        <w:t>].</w:t>
      </w:r>
    </w:p>
    <w:p>
      <w:pPr>
        <w:pStyle w:val="MDPI21heading1"/>
        <w:rPr/>
      </w:pPr>
      <w:r>
        <w:rPr/>
        <w:t>3. Results</w:t>
      </w:r>
    </w:p>
    <w:p>
      <w:pPr>
        <w:pStyle w:val="MDPI31text"/>
        <w:rPr/>
      </w:pPr>
      <w:del w:id="79" w:author="Unknown Author" w:date="2023-01-07T18:05:05Z">
        <w:r>
          <w:rPr/>
          <w:delText>‍‍</w:delText>
        </w:r>
      </w:del>
      <w:del w:id="80" w:author="Unknown Author" w:date="2023-01-07T18:03:46Z">
        <w:r>
          <w:rPr/>
          <w:delText>‍‍</w:delText>
        </w:r>
      </w:del>
      <w:r>
        <w:rPr/>
        <w:t xml:space="preserve">Of the 358 volunteers, 216 (60.3%) were classified as SAD and 55 (15.4%) as S-SAD. One hundred and ninety-four persons (54.2%) reported being engaged in physical activity. </w:t>
      </w:r>
      <w:ins w:id="81" w:author="Unknown Author" w:date="2023-01-07T18:16:05Z">
        <w:r>
          <w:rPr/>
          <w:t xml:space="preserve">At </w:t>
        </w:r>
      </w:ins>
      <w:r>
        <w:rPr/>
        <w:t>increasing levels of self-reporting of physical activity intensity, there was a significant decrease in the proportion of people with SAD (Figure 1).</w:t>
      </w:r>
    </w:p>
    <w:p>
      <w:pPr>
        <w:pStyle w:val="MDPI31text"/>
        <w:rPr>
          <w:b/>
          <w:b/>
        </w:rPr>
      </w:pPr>
      <w:r>
        <w:rPr>
          <w:b/>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3833495" cy="5750560"/>
            <wp:effectExtent l="0" t="0" r="0" b="0"/>
            <wp:wrapTopAndBottom/>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3833495" cy="5750560"/>
                    </a:xfrm>
                    <a:prstGeom prst="rect">
                      <a:avLst/>
                    </a:prstGeom>
                  </pic:spPr>
                </pic:pic>
              </a:graphicData>
            </a:graphic>
          </wp:anchor>
        </w:drawing>
      </w:r>
    </w:p>
    <w:p>
      <w:pPr>
        <w:pStyle w:val="MDPI31text"/>
        <w:rPr/>
      </w:pPr>
      <w:r>
        <w:rPr>
          <w:b/>
        </w:rPr>
        <w:t xml:space="preserve">Figure 1. </w:t>
      </w:r>
      <w:r>
        <w:rPr/>
        <w:t xml:space="preserve">Cumulative bar plots indicating the observed proportions between the levels of SSI and the </w:t>
      </w:r>
      <w:ins w:id="82" w:author="Unknown Author" w:date="2023-01-07T18:15:20Z">
        <w:r>
          <w:rPr/>
          <w:t xml:space="preserve">self-perceived </w:t>
        </w:r>
      </w:ins>
      <w:r>
        <w:rPr/>
        <w:t>intensity of physical activity.</w:t>
      </w:r>
    </w:p>
    <w:p>
      <w:pPr>
        <w:pStyle w:val="MDPI31text"/>
        <w:rPr/>
      </w:pPr>
      <w:r>
        <w:rPr/>
      </w:r>
    </w:p>
    <w:p>
      <w:pPr>
        <w:pStyle w:val="MDPI31text"/>
        <w:rPr>
          <w:ins w:id="84" w:author="Unknown Author" w:date="2023-01-07T18:18:13Z"/>
        </w:rPr>
      </w:pPr>
      <w:del w:id="83" w:author="Unknown Author" w:date="2023-01-07T18:05:35Z">
        <w:r>
          <w:rPr/>
          <w:delText>‍‍</w:delText>
        </w:r>
      </w:del>
      <w:r>
        <w:rPr/>
        <w:t>The SSI had a proportional effect on the summer pattern variable. Subjects classified within the SAD group scored higher on summer pattern than the Winter blues and Normal groups (</w:t>
      </w:r>
      <w:r>
        <w:rPr/>
      </w:r>
      <m:oMath xmlns:m="http://schemas.openxmlformats.org/officeDocument/2006/math">
        <m:sSubSup>
          <m:e>
            <m:r>
              <w:rPr>
                <w:rFonts w:ascii="Cambria Math" w:hAnsi="Cambria Math"/>
              </w:rPr>
              <m:t xml:space="preserve">χ</m:t>
            </m:r>
          </m:e>
          <m:sub>
            <m:r>
              <w:rPr>
                <w:rFonts w:ascii="Cambria Math" w:hAnsi="Cambria Math"/>
              </w:rPr>
              <m:t xml:space="preserve">Kruskal</m:t>
            </m:r>
            <m:r>
              <w:rPr>
                <w:rFonts w:ascii="Cambria Math" w:hAnsi="Cambria Math"/>
              </w:rPr>
              <m:t xml:space="preserve">−</m:t>
            </m:r>
            <m:r>
              <w:rPr>
                <w:rFonts w:ascii="Cambria Math" w:hAnsi="Cambria Math"/>
              </w:rPr>
              <m:t xml:space="preserve">Wallis</m:t>
            </m:r>
          </m:sub>
          <m:sup>
            <m:r>
              <w:rPr>
                <w:rFonts w:ascii="Cambria Math" w:hAnsi="Cambria Math"/>
              </w:rPr>
              <m:t xml:space="preserve">2</m:t>
            </m:r>
          </m:sup>
        </m:sSubSup>
      </m:oMath>
      <w:r>
        <w:rPr/>
        <w:t xml:space="preserve"> (2)= 20.76, p &lt; 0.001, </w:t>
      </w:r>
      <w:r>
        <w:rPr/>
      </w:r>
      <m:oMath xmlns:m="http://schemas.openxmlformats.org/officeDocument/2006/math">
        <m:acc>
          <m:accPr>
            <m:chr m:val="^"/>
          </m:accPr>
          <m:e>
            <m:r>
              <w:rPr>
                <w:rFonts w:ascii="Cambria Math" w:hAnsi="Cambria Math"/>
              </w:rPr>
              <m:t xml:space="preserve">ϵ</m:t>
            </m:r>
          </m:e>
        </m:acc>
      </m:oMath>
      <w:r>
        <w:rPr/>
        <w:t xml:space="preserve"> = 0.06, CI95%[0.03, 1.00]). A similar trend was observed for SSI on the winter pattern, where the SAD group recorded higher scores on the winter pattern than those in the Winter blues and Normal group (</w:t>
      </w:r>
      <w:r>
        <w:rPr/>
      </w:r>
      <m:oMath xmlns:m="http://schemas.openxmlformats.org/officeDocument/2006/math">
        <m:sSubSup>
          <m:e>
            <m:r>
              <w:rPr>
                <w:rFonts w:ascii="Cambria Math" w:hAnsi="Cambria Math"/>
              </w:rPr>
              <m:t xml:space="preserve">χ</m:t>
            </m:r>
          </m:e>
          <m:sub>
            <m:r>
              <w:rPr>
                <w:rFonts w:ascii="Cambria Math" w:hAnsi="Cambria Math"/>
              </w:rPr>
              <m:t xml:space="preserve">Kruskal</m:t>
            </m:r>
            <m:r>
              <w:rPr>
                <w:rFonts w:ascii="Cambria Math" w:hAnsi="Cambria Math"/>
              </w:rPr>
              <m:t xml:space="preserve">−</m:t>
            </m:r>
            <m:r>
              <w:rPr>
                <w:rFonts w:ascii="Cambria Math" w:hAnsi="Cambria Math"/>
              </w:rPr>
              <m:t xml:space="preserve">Wallis</m:t>
            </m:r>
          </m:sub>
          <m:sup>
            <m:r>
              <w:rPr>
                <w:rFonts w:ascii="Cambria Math" w:hAnsi="Cambria Math"/>
              </w:rPr>
              <m:t xml:space="preserve">2</m:t>
            </m:r>
          </m:sup>
        </m:sSubSup>
      </m:oMath>
      <w:r>
        <w:rPr/>
        <w:t xml:space="preserve"> (2) = 52.28, p &lt; 0.001, </w:t>
      </w:r>
      <w:r>
        <w:rPr/>
      </w:r>
      <m:oMath xmlns:m="http://schemas.openxmlformats.org/officeDocument/2006/math">
        <m:acc>
          <m:accPr>
            <m:chr m:val="^"/>
          </m:accPr>
          <m:e>
            <m:r>
              <w:rPr>
                <w:rFonts w:ascii="Cambria Math" w:hAnsi="Cambria Math"/>
              </w:rPr>
              <m:t xml:space="preserve">ϵ</m:t>
            </m:r>
          </m:e>
        </m:acc>
      </m:oMath>
      <w:r>
        <w:rPr/>
        <w:t xml:space="preserve"> = 0.15, CI95%[0.09, 1.00]); those with a mixed-type pattern had a higher proportion of people with SAD compared to those with a winter pattern (Figure 2b). Regarding self-reported severity of seasonal sensitivity, it was observed to have a positive effect on SSI (Figure 2a). Furthermore, a positive correlation between winter and summer patterns was observed (</w:t>
      </w:r>
      <w:r>
        <w:rPr/>
      </w:r>
      <m:oMath xmlns:m="http://schemas.openxmlformats.org/officeDocument/2006/math">
        <m:sSub>
          <m:e>
            <m:acc>
              <m:accPr>
                <m:chr m:val="^"/>
              </m:accPr>
              <m:e>
                <m:r>
                  <w:rPr>
                    <w:rFonts w:ascii="Cambria Math" w:hAnsi="Cambria Math"/>
                  </w:rPr>
                  <m:t xml:space="preserve">ρ</m:t>
                </m:r>
              </m:e>
            </m:acc>
          </m:e>
          <m:sub>
            <m:r>
              <w:rPr>
                <w:rFonts w:ascii="Cambria Math" w:hAnsi="Cambria Math"/>
              </w:rPr>
              <m:t xml:space="preserve">Spearman</m:t>
            </m:r>
          </m:sub>
        </m:sSub>
      </m:oMath>
      <w:r>
        <w:rPr/>
        <w:t xml:space="preserve"> = 0.48, CI95%[0.40, 0.56], p &lt; 0.001). On the other hand, when looking at the relationship between seasonal sensitivity and participants’ well-being, a negative correlation was found between winter pattern and the subcategory of autonomy (</w:t>
      </w:r>
      <w:r>
        <w:rPr/>
      </w:r>
      <m:oMath xmlns:m="http://schemas.openxmlformats.org/officeDocument/2006/math">
        <m:sSub>
          <m:e>
            <m:acc>
              <m:accPr>
                <m:chr m:val="^"/>
              </m:accPr>
              <m:e>
                <m:r>
                  <w:rPr>
                    <w:rFonts w:ascii="Cambria Math" w:hAnsi="Cambria Math"/>
                  </w:rPr>
                  <m:t xml:space="preserve">ρ</m:t>
                </m:r>
              </m:e>
            </m:acc>
          </m:e>
          <m:sub>
            <m:r>
              <w:rPr>
                <w:rFonts w:ascii="Cambria Math" w:hAnsi="Cambria Math"/>
              </w:rPr>
              <m:t xml:space="preserve">Spearman</m:t>
            </m:r>
          </m:sub>
        </m:sSub>
      </m:oMath>
      <w:r>
        <w:rPr/>
        <w:t xml:space="preserve"> = -0.11, CI95%[-0.21, 0.00], p = 0.044).</w:t>
      </w:r>
    </w:p>
    <w:p>
      <w:pPr>
        <w:pStyle w:val="MDPI31text"/>
        <w:rPr>
          <w:b/>
          <w:b/>
          <w:ins w:id="86" w:author="Unknown Author" w:date="2023-01-07T18:18:13Z"/>
        </w:rPr>
      </w:pPr>
      <w:ins w:id="85" w:author="Unknown Author" w:date="2023-01-07T18:18:13Z">
        <w:r>
          <w:rPr>
            <w:b/>
          </w:rPr>
        </w:r>
      </w:ins>
    </w:p>
    <w:p>
      <w:pPr>
        <w:pStyle w:val="MDPI31text"/>
        <w:rPr/>
      </w:pPr>
      <w:r>
        <w:drawing>
          <wp:anchor behindDoc="0" distT="0" distB="0" distL="0" distR="0" simplePos="0" locked="0" layoutInCell="0" allowOverlap="1" relativeHeight="4">
            <wp:simplePos x="0" y="0"/>
            <wp:positionH relativeFrom="column">
              <wp:posOffset>1668145</wp:posOffset>
            </wp:positionH>
            <wp:positionV relativeFrom="paragraph">
              <wp:posOffset>635</wp:posOffset>
            </wp:positionV>
            <wp:extent cx="4989830" cy="3742055"/>
            <wp:effectExtent l="0" t="0" r="0" b="0"/>
            <wp:wrapTopAndBottom/>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4989830" cy="3742055"/>
                    </a:xfrm>
                    <a:prstGeom prst="rect">
                      <a:avLst/>
                    </a:prstGeom>
                  </pic:spPr>
                </pic:pic>
              </a:graphicData>
            </a:graphic>
          </wp:anchor>
        </w:drawing>
      </w:r>
      <w:r>
        <w:rPr>
          <w:b/>
        </w:rPr>
        <w:t xml:space="preserve">Figure 2. </w:t>
      </w:r>
      <w:r>
        <w:rPr/>
        <w:t>Cumulative bar plots indicating observed proportions between different levels of SSI and (</w:t>
      </w:r>
      <w:r>
        <w:rPr>
          <w:b/>
          <w:bCs/>
        </w:rPr>
        <w:t>a</w:t>
      </w:r>
      <w:r>
        <w:rPr/>
        <w:t>) the severity of self-perceived seasonality, (</w:t>
      </w:r>
      <w:r>
        <w:rPr>
          <w:b/>
          <w:bCs/>
        </w:rPr>
        <w:t>b</w:t>
      </w:r>
      <w:r>
        <w:rPr/>
        <w:t>) and the proportions between the type of seasonal pattern.</w:t>
      </w:r>
    </w:p>
    <w:p>
      <w:pPr>
        <w:pStyle w:val="MDPI31text"/>
        <w:rPr/>
      </w:pPr>
      <w:r>
        <w:rPr/>
      </w:r>
    </w:p>
    <w:p>
      <w:pPr>
        <w:pStyle w:val="MDPI31text"/>
        <w:rPr/>
      </w:pPr>
      <w:r>
        <w:rPr/>
        <w:t>In terms of gender, male subjects have a higher score in environmental control than females (</w:t>
      </w:r>
      <w:r>
        <w:rPr/>
      </w:r>
      <m:oMath xmlns:m="http://schemas.openxmlformats.org/officeDocument/2006/math">
        <m:sSub>
          <m:e>
            <m:r>
              <w:rPr>
                <w:rFonts w:ascii="Cambria Math" w:hAnsi="Cambria Math"/>
              </w:rPr>
              <m:t xml:space="preserve">W</m:t>
            </m:r>
          </m:e>
          <m:sub>
            <m:r>
              <w:rPr>
                <w:rFonts w:ascii="Cambria Math" w:hAnsi="Cambria Math"/>
              </w:rPr>
              <m:t xml:space="preserve">Mann</m:t>
            </m:r>
            <m:r>
              <w:rPr>
                <w:rFonts w:ascii="Cambria Math" w:hAnsi="Cambria Math"/>
              </w:rPr>
              <m:t xml:space="preserve">−</m:t>
            </m:r>
            <m:r>
              <w:rPr>
                <w:rFonts w:ascii="Cambria Math" w:hAnsi="Cambria Math"/>
              </w:rPr>
              <m:t xml:space="preserve">Whintney</m:t>
            </m:r>
          </m:sub>
        </m:sSub>
      </m:oMath>
      <w:r>
        <w:rPr/>
        <w:t xml:space="preserve"> = 18106.5, p = 0.01, </w:t>
      </w:r>
      <w:r>
        <w:rPr/>
      </w:r>
      <m:oMath xmlns:m="http://schemas.openxmlformats.org/officeDocument/2006/math">
        <m:sSub>
          <m:e>
            <m:acc>
              <m:accPr>
                <m:chr m:val="^"/>
              </m:accPr>
              <m:e>
                <m:r>
                  <w:rPr>
                    <w:rFonts w:ascii="Cambria Math" w:hAnsi="Cambria Math"/>
                  </w:rPr>
                  <m:t xml:space="preserve">r</m:t>
                </m:r>
              </m:e>
            </m:acc>
          </m:e>
          <m:sub>
            <m:r>
              <w:rPr>
                <w:rFonts w:ascii="Cambria Math" w:hAnsi="Cambria Math"/>
              </w:rPr>
              <m:t xml:space="preserve">biserial</m:t>
            </m:r>
          </m:sub>
        </m:sSub>
      </m:oMath>
      <w:r>
        <w:rPr/>
        <w:t xml:space="preserve"> = 0.15, CI95%[0.04, 0.27]) and in turn a higher score on the purpose in life domain (</w:t>
      </w:r>
      <w:r>
        <w:rPr/>
      </w:r>
      <m:oMath xmlns:m="http://schemas.openxmlformats.org/officeDocument/2006/math">
        <m:sSub>
          <m:e>
            <m:r>
              <w:rPr>
                <w:rFonts w:ascii="Cambria Math" w:hAnsi="Cambria Math"/>
              </w:rPr>
              <m:t xml:space="preserve">W</m:t>
            </m:r>
          </m:e>
          <m:sub>
            <m:r>
              <w:rPr>
                <w:rFonts w:ascii="Cambria Math" w:hAnsi="Cambria Math"/>
              </w:rPr>
              <m:t xml:space="preserve">Mann</m:t>
            </m:r>
            <m:r>
              <w:rPr>
                <w:rFonts w:ascii="Cambria Math" w:hAnsi="Cambria Math"/>
              </w:rPr>
              <m:t xml:space="preserve">−</m:t>
            </m:r>
            <m:r>
              <w:rPr>
                <w:rFonts w:ascii="Cambria Math" w:hAnsi="Cambria Math"/>
              </w:rPr>
              <m:t xml:space="preserve">Whintney</m:t>
            </m:r>
          </m:sub>
        </m:sSub>
      </m:oMath>
      <w:r>
        <w:rPr/>
        <w:t xml:space="preserve"> = 18084.5, p = 0.01, </w:t>
      </w:r>
      <w:r>
        <w:rPr/>
      </w:r>
      <m:oMath xmlns:m="http://schemas.openxmlformats.org/officeDocument/2006/math">
        <m:sSub>
          <m:e>
            <m:acc>
              <m:accPr>
                <m:chr m:val="^"/>
              </m:accPr>
              <m:e>
                <m:r>
                  <w:rPr>
                    <w:rFonts w:ascii="Cambria Math" w:hAnsi="Cambria Math"/>
                  </w:rPr>
                  <m:t xml:space="preserve">r</m:t>
                </m:r>
              </m:e>
            </m:acc>
          </m:e>
          <m:sub>
            <m:r>
              <w:rPr>
                <w:rFonts w:ascii="Cambria Math" w:hAnsi="Cambria Math"/>
              </w:rPr>
              <m:t xml:space="preserve">biserial</m:t>
            </m:r>
          </m:sub>
        </m:sSub>
      </m:oMath>
      <w:r>
        <w:rPr/>
        <w:t xml:space="preserve"> = 0.15, CI95%[0.03, 0.27]). A negative effect was found between SSI and five subcategories of the Ryff Well-Being Scale, namely self-acceptance, autonomy, environmental mastery, pers</w:t>
      </w:r>
      <w:del w:id="87" w:author="Unknown Author" w:date="2023-01-07T18:07:44Z">
        <w:r>
          <w:rPr/>
          <w:delText>‍‍</w:delText>
        </w:r>
      </w:del>
      <w:r>
        <w:rPr/>
        <w:t>onal growth and purpose in life (Figure 3).</w:t>
      </w:r>
    </w:p>
    <w:p>
      <w:pPr>
        <w:pStyle w:val="MDPI51figurecaption"/>
        <w:rPr>
          <w:b/>
          <w:b/>
        </w:rPr>
      </w:pPr>
      <w:r>
        <w:rPr>
          <w:b/>
        </w:rPr>
        <w:drawing>
          <wp:anchor behindDoc="0" distT="0" distB="0" distL="0" distR="0" simplePos="0" locked="0" layoutInCell="0" allowOverlap="1" relativeHeight="5">
            <wp:simplePos x="0" y="0"/>
            <wp:positionH relativeFrom="column">
              <wp:posOffset>2267585</wp:posOffset>
            </wp:positionH>
            <wp:positionV relativeFrom="paragraph">
              <wp:posOffset>635</wp:posOffset>
            </wp:positionV>
            <wp:extent cx="4423410" cy="5897245"/>
            <wp:effectExtent l="0" t="0" r="0" b="0"/>
            <wp:wrapTopAndBottom/>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4423410" cy="5897245"/>
                    </a:xfrm>
                    <a:prstGeom prst="rect">
                      <a:avLst/>
                    </a:prstGeom>
                  </pic:spPr>
                </pic:pic>
              </a:graphicData>
            </a:graphic>
          </wp:anchor>
        </w:drawing>
      </w:r>
    </w:p>
    <w:p>
      <w:pPr>
        <w:pStyle w:val="MDPI51figurecaption"/>
        <w:rPr/>
      </w:pPr>
      <w:r>
        <w:rPr>
          <w:b/>
        </w:rPr>
        <w:t xml:space="preserve">Figure 3. </w:t>
      </w:r>
      <w:r>
        <w:rPr/>
        <w:t>Violin plots indicating the observed differences between different SSI levels on Ryff’s parameters of psychological well-being. For each panel, Dunn’s test was applied and highlighted for every significative pairwise difference. P-values are shown unadjusted for multiple comparisons (given the exploratory nature of the study).</w:t>
      </w:r>
    </w:p>
    <w:p>
      <w:pPr>
        <w:pStyle w:val="MDPI21heading1"/>
        <w:rPr/>
      </w:pPr>
      <w:r>
        <w:rPr/>
        <w:t>4. Discussion</w:t>
      </w:r>
    </w:p>
    <w:p>
      <w:pPr>
        <w:pStyle w:val="MDPI31text"/>
        <w:rPr/>
      </w:pPr>
      <w:r>
        <w:rPr/>
        <w:t>The main objective of this study was to determine the relationship between the practice of physical activity, SS and the well-being of people living in high southern latitudes. According to our results, 54.9% of our study population declares to perform some type of physical activity or sport, a figure higher than the records of 2017 in the Magallanes and Chilean Antarctica Region [2</w:t>
      </w:r>
      <w:ins w:id="88" w:author="Caren" w:date="2023-01-07T14:56:00Z">
        <w:r>
          <w:rPr/>
          <w:t>9</w:t>
        </w:r>
      </w:ins>
      <w:del w:id="89" w:author="Caren" w:date="2023-01-07T14:56:00Z">
        <w:r>
          <w:rPr/>
          <w:delText>3</w:delText>
        </w:r>
      </w:del>
      <w:r>
        <w:rPr/>
        <w:t>]; this may be due to the fact that in these five years the population that performs physical activity has increased.</w:t>
      </w:r>
    </w:p>
    <w:p>
      <w:pPr>
        <w:pStyle w:val="MDPI31text"/>
        <w:rPr/>
      </w:pPr>
      <w:r>
        <w:rPr/>
        <w:t>In our study population, 76% have some degree of SS, and of this percentage, 87% consider that seasonality is a problem for them. In university students, who circumstantially live in high latitudes, it has been seen that almost half of the subjects studied do not perceive SS as a problem [2]. This difference could be due to the fact that circumstantial exposure to seasonal changes does not allow it to be perceived as a problem, unlike those who live permanently under these environmental conditions. In addition, at present, residents of high latitudes are more informed that the characteristics of the geographical area where they live can influence their health, as well as their mood and mental health. Based on the above, a direct relationship was found between SS and the perceived severity classification of SS (Figure 2), where the greater the perceived severity, the greater the proportion of people with SS. However, there is still a percentage of people who still believe that SS is not a problem for them and therefore do not take action despite the fact that seasonal light affects them.</w:t>
      </w:r>
    </w:p>
    <w:p>
      <w:pPr>
        <w:pStyle w:val="MDPI31text"/>
        <w:rPr/>
      </w:pPr>
      <w:r>
        <w:rPr/>
        <w:t>On the other hand, 84% declare to exercise with a medium to high intensity of physical activity. The variable reported by the study subjects is inversely related to SS. Thus, it can be considered that the more intense the physical activity, the lower the probability of SS (Figure 2). This may be due to the fact that physical activity can generate a regulation of the circadian rhythm generating a lower perception of SS. In the review by Escames et al. [3</w:t>
      </w:r>
      <w:ins w:id="90" w:author="Caren" w:date="2023-01-07T14:59:00Z">
        <w:r>
          <w:rPr/>
          <w:t>8</w:t>
        </w:r>
      </w:ins>
      <w:del w:id="91" w:author="Caren" w:date="2023-01-07T14:59:00Z">
        <w:r>
          <w:rPr/>
          <w:delText>2</w:delText>
        </w:r>
      </w:del>
      <w:r>
        <w:rPr/>
        <w:t>], it is mentioned that exercise of varying duration and intensity can generate changes in the circadian cycle independent of the time of exposure to light. On the other hand, one of the best-known benefits of exercise is the improvement of mood disorders which may be another reason there is an association between the intensity of the activity and the perception of SS [3</w:t>
      </w:r>
      <w:ins w:id="92" w:author="Caren" w:date="2023-01-07T14:59:00Z">
        <w:r>
          <w:rPr/>
          <w:t>9</w:t>
        </w:r>
      </w:ins>
      <w:del w:id="93" w:author="Caren" w:date="2023-01-07T14:59:00Z">
        <w:r>
          <w:rPr/>
          <w:delText>3</w:delText>
        </w:r>
      </w:del>
      <w:r>
        <w:rPr/>
        <w:t>–</w:t>
      </w:r>
      <w:ins w:id="94" w:author="Caren" w:date="2023-01-07T14:59:00Z">
        <w:r>
          <w:rPr/>
          <w:t>41</w:t>
        </w:r>
      </w:ins>
      <w:del w:id="95" w:author="Caren" w:date="2023-01-07T14:59:00Z">
        <w:r>
          <w:rPr/>
          <w:delText>35</w:delText>
        </w:r>
      </w:del>
      <w:r>
        <w:rPr/>
        <w:t>].</w:t>
      </w:r>
    </w:p>
    <w:p>
      <w:pPr>
        <w:pStyle w:val="MDPI31text"/>
        <w:rPr/>
      </w:pPr>
      <w:r>
        <w:rPr/>
        <w:t>Regarding the perception of psychological well-being, an inverse relationship was found between SS and multiple domains of the Ryff Scale: self-acceptance, autonomy, control of the environment, personal growth and life goals. The presence of SS has a negative impact on the psychological well-being of the subject, which can lead to a decrease in the performance of physical activity and sports, further increasing the probability of suffering from some degree of SS.</w:t>
      </w:r>
    </w:p>
    <w:p>
      <w:pPr>
        <w:pStyle w:val="MDPI31text"/>
        <w:rPr/>
      </w:pPr>
      <w:r>
        <w:rPr/>
        <w:t>This cyclical relationship between psychological well-being, seasonal sensitivity and exercise is a determining factor to take into account, considering that the study area is one of the southernmost areas of the world with a high rate of tourism and, therefore, with an increased flow of people [</w:t>
      </w:r>
      <w:ins w:id="96" w:author="Caren" w:date="2023-01-07T15:10:00Z">
        <w:r>
          <w:rPr/>
          <w:t>42</w:t>
        </w:r>
      </w:ins>
      <w:del w:id="97" w:author="Caren" w:date="2023-01-07T15:10:00Z">
        <w:r>
          <w:rPr/>
          <w:delText>3</w:delText>
        </w:r>
      </w:del>
      <w:del w:id="98" w:author="Caren" w:date="2023-01-07T15:00:00Z">
        <w:r>
          <w:rPr/>
          <w:delText>6</w:delText>
        </w:r>
      </w:del>
      <w:r>
        <w:rPr/>
        <w:t>], since seasonal light changes can generate variations in their previous psychological well-being. It is important to raise awareness of the benefits of physical activity in these areas to avoid or reduce the impact of SS on psychological well-being.</w:t>
      </w:r>
    </w:p>
    <w:p>
      <w:pPr>
        <w:pStyle w:val="MDPI31text"/>
        <w:rPr/>
      </w:pPr>
      <w:r>
        <w:rPr/>
        <w:t>One of the limitations of this study is that it was impossible to control the type of physical activity performed by the participants, which could generate a degree of error in categorizing the type of exercise performed.</w:t>
      </w:r>
    </w:p>
    <w:p>
      <w:pPr>
        <w:pStyle w:val="MDPI31text"/>
        <w:rPr/>
      </w:pPr>
      <w:r>
        <w:rPr/>
        <w:t>Future research should include physiological measurements to determine the impact of SS on biological domains.</w:t>
      </w:r>
    </w:p>
    <w:p>
      <w:pPr>
        <w:pStyle w:val="MDPI21heading1"/>
        <w:rPr/>
      </w:pPr>
      <w:r>
        <w:rPr/>
        <w:t>5. Conclusions</w:t>
      </w:r>
    </w:p>
    <w:p>
      <w:pPr>
        <w:pStyle w:val="MDPI31text"/>
        <w:rPr/>
      </w:pPr>
      <w:r>
        <w:rPr/>
        <w:t xml:space="preserve">In this study, it was possible to determine that people who engage in higher-intensity physical activity may have less SS. On the other hand, SS can affect psychological well-being in multiple domains. Nevertheless, many people with SS do not perceive it as a problem. </w:t>
      </w:r>
    </w:p>
    <w:p>
      <w:pPr>
        <w:pStyle w:val="MDPI31text"/>
        <w:rPr/>
      </w:pPr>
      <w:r>
        <w:rPr/>
        <w:t>Based on the findings of the present study, sports programmes can be designed considering the reality of these regions and thus promote physical activity and sport, favoring the health of the inhabitants with absolute relevance in their development.</w:t>
      </w:r>
    </w:p>
    <w:p>
      <w:pPr>
        <w:pStyle w:val="MDPI62BackMatter"/>
        <w:rPr>
          <w:b/>
          <w:b/>
        </w:rPr>
      </w:pPr>
      <w:r>
        <w:rPr>
          <w:b/>
        </w:rPr>
      </w:r>
    </w:p>
    <w:p>
      <w:pPr>
        <w:pStyle w:val="MDPI62BackMatter"/>
        <w:rPr/>
      </w:pPr>
      <w:r>
        <w:rPr>
          <w:b/>
        </w:rPr>
        <w:t>Author Contributions:</w:t>
      </w:r>
      <w:r>
        <w:rPr/>
        <w:t xml:space="preserve"> All authors listed have made a substantial, direct, and intellectual contribution to the work and approved it for publication.</w:t>
      </w:r>
    </w:p>
    <w:p>
      <w:pPr>
        <w:pStyle w:val="MDPI62BackMatter"/>
        <w:rPr/>
      </w:pPr>
      <w:r>
        <w:rPr>
          <w:b/>
        </w:rPr>
        <w:t>Funding:</w:t>
      </w:r>
      <w:r>
        <w:rPr/>
        <w:t xml:space="preserve"> This work was funded by ANID Proyecto Fondecyt Iniciación N°11220116 </w:t>
      </w:r>
    </w:p>
    <w:p>
      <w:pPr>
        <w:pStyle w:val="MDPI62BackMatter"/>
        <w:rPr/>
      </w:pPr>
      <w:bookmarkStart w:id="0" w:name="_Hlk89945590"/>
      <w:r>
        <w:rPr>
          <w:b/>
        </w:rPr>
        <w:t xml:space="preserve">Institutional Review Board Statement: </w:t>
      </w:r>
      <w:r>
        <w:rPr/>
        <w:t>. The study will be conducted according to the guidelines of the Declaration of Helsinki and approved by the Ethics Committee of the University of Magallanes, Chile (code: Nº045SH2019)</w:t>
      </w:r>
      <w:bookmarkEnd w:id="0"/>
    </w:p>
    <w:p>
      <w:pPr>
        <w:pStyle w:val="MDPI62BackMatter"/>
        <w:spacing w:before="0" w:after="0"/>
        <w:rPr/>
      </w:pPr>
      <w:r>
        <w:rPr/>
      </w:r>
    </w:p>
    <w:p>
      <w:pPr>
        <w:pStyle w:val="MDPI62BackMatter"/>
        <w:rPr/>
      </w:pPr>
      <w:r>
        <w:rPr>
          <w:b/>
        </w:rPr>
        <w:t xml:space="preserve">Informed Consent Statement: </w:t>
      </w:r>
      <w:r>
        <w:rPr/>
        <w:t>Any Informed consent was obtained from all subjects involved in the study</w:t>
      </w:r>
    </w:p>
    <w:p>
      <w:pPr>
        <w:pStyle w:val="MDPI62BackMatter"/>
        <w:rPr/>
      </w:pPr>
      <w:bookmarkStart w:id="1" w:name="_Hlk60054323"/>
      <w:r>
        <w:rPr>
          <w:b/>
        </w:rPr>
        <w:t xml:space="preserve">Data Availability Statement: </w:t>
      </w:r>
      <w:bookmarkEnd w:id="1"/>
      <w:r>
        <w:rPr/>
        <w:t>The datasets generated during and/or analyzed during the current</w:t>
      </w:r>
    </w:p>
    <w:p>
      <w:pPr>
        <w:pStyle w:val="MDPI62BackMatter"/>
        <w:rPr/>
      </w:pPr>
      <w:r>
        <w:rPr/>
        <w:t>research is available from the Corresponding author upon reasonable request</w:t>
      </w:r>
    </w:p>
    <w:p>
      <w:pPr>
        <w:pStyle w:val="MDPI62BackMatter"/>
        <w:rPr/>
      </w:pPr>
      <w:r>
        <w:rPr>
          <w:b/>
        </w:rPr>
        <w:t>Conflicts of Interest:</w:t>
      </w:r>
      <w:r>
        <w:rPr/>
        <w:t xml:space="preserve"> The authors declare no conflict of interest. </w:t>
      </w:r>
    </w:p>
    <w:p>
      <w:pPr>
        <w:pStyle w:val="MDPI21heading1"/>
        <w:ind w:left="0" w:hanging="0"/>
        <w:rPr>
          <w:ins w:id="99" w:author="Caren" w:date="2023-01-07T15:01:00Z"/>
        </w:rPr>
      </w:pPr>
      <w:r>
        <w:rPr/>
        <w:t>References</w:t>
      </w:r>
    </w:p>
    <w:p>
      <w:pPr>
        <w:pStyle w:val="ListParagraph"/>
        <w:numPr>
          <w:ilvl w:val="0"/>
          <w:numId w:val="5"/>
        </w:numPr>
        <w:pPrChange w:id="0" w:author="Caren" w:date="2023-01-07T15:01:00Z">
          <w:pPr>
            <w:pStyle w:val="Bibliography"/>
          </w:pPr>
        </w:pPrChange>
        <w:rPr>
          <w:sz w:val="18"/>
          <w:szCs w:val="18"/>
          <w:ins w:id="102" w:author="Caren" w:date="2023-01-07T15:01:00Z"/>
        </w:rPr>
      </w:pPr>
      <w:ins w:id="100" w:author="Caren" w:date="2023-01-07T15:01:00Z">
        <w:r>
          <w:rPr>
            <w:sz w:val="18"/>
            <w:szCs w:val="18"/>
          </w:rPr>
          <w:t xml:space="preserve">Fonte A, Coutinho B. Seasonal sensitivity and psychiatric morbidity: Study about seasonal affective disorder. </w:t>
        </w:r>
      </w:ins>
      <w:ins w:id="101" w:author="Caren" w:date="2023-01-07T15:01:00Z">
        <w:r>
          <w:rPr>
            <w:sz w:val="18"/>
            <w:szCs w:val="18"/>
          </w:rPr>
          <w:t>BMC psychiatry. 2021;21(1):1-7.</w:t>
        </w:r>
      </w:ins>
    </w:p>
    <w:p>
      <w:pPr>
        <w:pStyle w:val="ListParagraph"/>
        <w:numPr>
          <w:ilvl w:val="0"/>
          <w:numId w:val="5"/>
        </w:numPr>
        <w:pPrChange w:id="0" w:author="Caren" w:date="2023-01-07T15:01:00Z">
          <w:pPr>
            <w:pStyle w:val="Bibliography"/>
          </w:pPr>
        </w:pPrChange>
        <w:rPr>
          <w:sz w:val="18"/>
          <w:szCs w:val="18"/>
          <w:ins w:id="105" w:author="Caren" w:date="2023-01-07T15:01:00Z"/>
        </w:rPr>
      </w:pPr>
      <w:r>
        <w:rPr>
          <w:sz w:val="18"/>
          <w:szCs w:val="18"/>
          <w:lang w:val="es-CL"/>
        </w:rPr>
        <w:t xml:space="preserve">Alvarado-Aravena C, Estrada-Goic C, Núñez-Espinosa C. </w:t>
      </w:r>
      <w:ins w:id="103" w:author="Caren" w:date="2023-01-07T15:01:00Z">
        <w:r>
          <w:rPr>
            <w:sz w:val="18"/>
            <w:szCs w:val="18"/>
            <w:lang w:val="es-CL"/>
          </w:rPr>
          <w:t xml:space="preserve">Sintomatologı́a depresiva y calidad de vida en estudiantes de medicina en alta latitud sur. </w:t>
        </w:r>
      </w:ins>
      <w:ins w:id="104" w:author="Caren" w:date="2023-01-07T15:01:00Z">
        <w:r>
          <w:rPr>
            <w:sz w:val="18"/>
            <w:szCs w:val="18"/>
          </w:rPr>
          <w:t>Revista médica de Chile. 2021;149(3):357-365.</w:t>
        </w:r>
      </w:ins>
    </w:p>
    <w:p>
      <w:pPr>
        <w:pStyle w:val="ListParagraph"/>
        <w:numPr>
          <w:ilvl w:val="0"/>
          <w:numId w:val="5"/>
        </w:numPr>
        <w:pPrChange w:id="0" w:author="Caren" w:date="2023-01-07T15:01:00Z">
          <w:pPr>
            <w:pStyle w:val="Bibliography"/>
          </w:pPr>
        </w:pPrChange>
        <w:rPr>
          <w:sz w:val="18"/>
          <w:szCs w:val="18"/>
          <w:lang w:val="es-CL"/>
          <w:ins w:id="107" w:author="Caren" w:date="2023-01-07T15:01:00Z"/>
        </w:rPr>
      </w:pPr>
      <w:bookmarkStart w:id="2" w:name="ref-alvarado2021sintomatologia"/>
      <w:bookmarkEnd w:id="2"/>
      <w:r>
        <w:rPr>
          <w:sz w:val="18"/>
          <w:szCs w:val="18"/>
          <w:lang w:val="es-CL"/>
        </w:rPr>
        <w:t>Gueichatureo</w:t>
      </w:r>
      <w:ins w:id="106" w:author="Caren" w:date="2023-01-07T15:01:00Z">
        <w:r>
          <w:rPr>
            <w:sz w:val="18"/>
            <w:szCs w:val="18"/>
            <w:lang w:val="es-CL"/>
          </w:rPr>
          <w:t xml:space="preserve"> Asencio I, Loezar Tillerı́a F, Mellado Quiroz V, et al. Sensibilidad estacional en población de altas latitudes y su relación con variables de adaptación y estilo de organización temporal del trabajo. Ciencias Psicológicas. 2021;15(2).</w:t>
        </w:r>
      </w:ins>
    </w:p>
    <w:p>
      <w:pPr>
        <w:pStyle w:val="ListParagraph"/>
        <w:numPr>
          <w:ilvl w:val="0"/>
          <w:numId w:val="5"/>
        </w:numPr>
        <w:pPrChange w:id="0" w:author="Caren" w:date="2023-01-07T15:01:00Z">
          <w:pPr>
            <w:pStyle w:val="Bibliography"/>
          </w:pPr>
        </w:pPrChange>
        <w:rPr>
          <w:sz w:val="18"/>
          <w:szCs w:val="18"/>
          <w:ins w:id="110" w:author="Caren" w:date="2023-01-07T15:01:00Z"/>
        </w:rPr>
      </w:pPr>
      <w:bookmarkStart w:id="3" w:name="ref-gueichatureo2021sensibilidad"/>
      <w:bookmarkEnd w:id="3"/>
      <w:r>
        <w:rPr>
          <w:sz w:val="18"/>
          <w:szCs w:val="18"/>
          <w:lang w:val="en-GB"/>
        </w:rPr>
        <w:t xml:space="preserve">Lewy AJ, Sack RL, Singer CM, </w:t>
      </w:r>
      <w:ins w:id="108" w:author="Caren" w:date="2023-01-07T15:01:00Z">
        <w:r>
          <w:rPr>
            <w:sz w:val="18"/>
            <w:szCs w:val="18"/>
            <w:lang w:val="en-GB"/>
          </w:rPr>
          <w:t xml:space="preserve">Whate DM, Hoban TM. </w:t>
        </w:r>
      </w:ins>
      <w:ins w:id="109" w:author="Caren" w:date="2023-01-07T15:01:00Z">
        <w:r>
          <w:rPr>
            <w:sz w:val="18"/>
            <w:szCs w:val="18"/>
          </w:rPr>
          <w:t>Winter depression and the phase-shift hypothesis for bright light’s therapeutic effects: History, theory, and experimental evidence. Journal of Biological Rhythms. 1988;3(2):121-134.</w:t>
        </w:r>
      </w:ins>
    </w:p>
    <w:p>
      <w:pPr>
        <w:pStyle w:val="ListParagraph"/>
        <w:numPr>
          <w:ilvl w:val="0"/>
          <w:numId w:val="5"/>
        </w:numPr>
        <w:pPrChange w:id="0" w:author="Caren" w:date="2023-01-07T15:01:00Z">
          <w:pPr>
            <w:pStyle w:val="Bibliography"/>
          </w:pPr>
        </w:pPrChange>
        <w:rPr>
          <w:sz w:val="18"/>
          <w:szCs w:val="18"/>
          <w:ins w:id="113" w:author="Caren" w:date="2023-01-07T15:01:00Z"/>
        </w:rPr>
      </w:pPr>
      <w:ins w:id="111" w:author="Caren" w:date="2023-01-07T15:01:00Z">
        <w:bookmarkStart w:id="4" w:name="ref-lewy1988winter"/>
        <w:bookmarkEnd w:id="4"/>
        <w:r>
          <w:rPr>
            <w:sz w:val="18"/>
            <w:szCs w:val="18"/>
          </w:rPr>
          <w:t xml:space="preserve">Levitan RD. The chronobiology and neurobiology of winter seasonal affective disorder. </w:t>
        </w:r>
      </w:ins>
      <w:ins w:id="112" w:author="Caren" w:date="2023-01-07T15:01:00Z">
        <w:r>
          <w:rPr>
            <w:sz w:val="18"/>
            <w:szCs w:val="18"/>
          </w:rPr>
          <w:t>Dialogues in clinical neuroscience. Published online 2022.</w:t>
        </w:r>
      </w:ins>
    </w:p>
    <w:p>
      <w:pPr>
        <w:pStyle w:val="ListParagraph"/>
        <w:numPr>
          <w:ilvl w:val="0"/>
          <w:numId w:val="5"/>
        </w:numPr>
        <w:pPrChange w:id="0" w:author="Caren" w:date="2023-01-07T15:01:00Z">
          <w:pPr>
            <w:pStyle w:val="Bibliography"/>
          </w:pPr>
        </w:pPrChange>
        <w:rPr>
          <w:sz w:val="18"/>
          <w:szCs w:val="18"/>
          <w:ins w:id="115" w:author="Caren" w:date="2023-01-07T15:01:00Z"/>
        </w:rPr>
      </w:pPr>
      <w:bookmarkStart w:id="5" w:name="ref-levitan2022chronobiology"/>
      <w:bookmarkEnd w:id="5"/>
      <w:r>
        <w:rPr>
          <w:sz w:val="18"/>
          <w:szCs w:val="18"/>
        </w:rPr>
        <w:t xml:space="preserve">Wirz-Justice A. Seasonality in affective disorders. </w:t>
      </w:r>
      <w:ins w:id="114" w:author="Caren" w:date="2023-01-07T15:01:00Z">
        <w:r>
          <w:rPr>
            <w:sz w:val="18"/>
            <w:szCs w:val="18"/>
          </w:rPr>
          <w:t>General and comparative endocrinology. 2018;258:244-249.</w:t>
        </w:r>
      </w:ins>
    </w:p>
    <w:p>
      <w:pPr>
        <w:pStyle w:val="ListParagraph"/>
        <w:numPr>
          <w:ilvl w:val="0"/>
          <w:numId w:val="5"/>
        </w:numPr>
        <w:pPrChange w:id="0" w:author="Caren" w:date="2023-01-07T15:01:00Z">
          <w:pPr>
            <w:pStyle w:val="Bibliography"/>
          </w:pPr>
        </w:pPrChange>
        <w:rPr>
          <w:sz w:val="18"/>
          <w:szCs w:val="18"/>
          <w:ins w:id="117" w:author="Caren" w:date="2023-01-07T15:01:00Z"/>
        </w:rPr>
      </w:pPr>
      <w:bookmarkStart w:id="6" w:name="ref-wirz2018seasonality"/>
      <w:bookmarkEnd w:id="6"/>
      <w:r>
        <w:rPr>
          <w:sz w:val="18"/>
          <w:szCs w:val="18"/>
        </w:rPr>
        <w:t xml:space="preserve">Austen ML, Wilson GV. Increased vagal tone during winter in subsyndromal seasonal affective disorder. </w:t>
      </w:r>
      <w:ins w:id="116" w:author="Caren" w:date="2023-01-07T15:01:00Z">
        <w:r>
          <w:rPr>
            <w:sz w:val="18"/>
            <w:szCs w:val="18"/>
          </w:rPr>
          <w:t>Biological Psychiatry. 2001;50(1):28-34.</w:t>
        </w:r>
      </w:ins>
    </w:p>
    <w:p>
      <w:pPr>
        <w:pStyle w:val="ListParagraph"/>
        <w:numPr>
          <w:ilvl w:val="0"/>
          <w:numId w:val="5"/>
        </w:numPr>
        <w:pPrChange w:id="0" w:author="Caren" w:date="2023-01-07T15:01:00Z">
          <w:pPr>
            <w:pStyle w:val="Bibliography"/>
          </w:pPr>
        </w:pPrChange>
        <w:rPr>
          <w:sz w:val="18"/>
          <w:szCs w:val="18"/>
          <w:ins w:id="120" w:author="Caren" w:date="2023-01-07T15:01:00Z"/>
        </w:rPr>
      </w:pPr>
      <w:ins w:id="118" w:author="Caren" w:date="2023-01-07T15:01:00Z">
        <w:bookmarkStart w:id="7" w:name="ref-austen2001increased"/>
        <w:bookmarkEnd w:id="7"/>
        <w:r>
          <w:rPr>
            <w:sz w:val="18"/>
            <w:szCs w:val="18"/>
          </w:rPr>
          <w:t xml:space="preserve">Ardell JL, </w:t>
        </w:r>
      </w:ins>
      <w:ins w:id="119" w:author="Caren" w:date="2023-01-07T15:01:00Z">
        <w:r>
          <w:rPr>
            <w:sz w:val="18"/>
            <w:szCs w:val="18"/>
          </w:rPr>
          <w:t>Armour JA. Neurocardiology: Structure-based function. Comprehensive Physiology. 2011;6(4):1635-1653.</w:t>
        </w:r>
      </w:ins>
    </w:p>
    <w:p>
      <w:pPr>
        <w:pStyle w:val="ListParagraph"/>
        <w:numPr>
          <w:ilvl w:val="0"/>
          <w:numId w:val="5"/>
        </w:numPr>
        <w:pPrChange w:id="0" w:author="Caren" w:date="2023-01-07T15:01:00Z">
          <w:pPr>
            <w:pStyle w:val="Bibliography"/>
          </w:pPr>
        </w:pPrChange>
        <w:rPr>
          <w:sz w:val="18"/>
          <w:szCs w:val="18"/>
          <w:ins w:id="122" w:author="Caren" w:date="2023-01-07T15:01:00Z"/>
        </w:rPr>
      </w:pPr>
      <w:bookmarkStart w:id="8" w:name="ref-ardell2011neurocardiology"/>
      <w:bookmarkEnd w:id="8"/>
      <w:r>
        <w:rPr>
          <w:sz w:val="18"/>
          <w:szCs w:val="18"/>
        </w:rPr>
        <w:t xml:space="preserve">Munir S, Abbas M. Seasonal depressive disorder. In: </w:t>
      </w:r>
      <w:ins w:id="121" w:author="Caren" w:date="2023-01-07T15:01:00Z">
        <w:r>
          <w:rPr>
            <w:sz w:val="18"/>
            <w:szCs w:val="18"/>
          </w:rPr>
          <w:t>StatPearls [Internet]. StatPearls Publishing; 2022.</w:t>
        </w:r>
      </w:ins>
    </w:p>
    <w:p>
      <w:pPr>
        <w:pStyle w:val="ListParagraph"/>
        <w:numPr>
          <w:ilvl w:val="0"/>
          <w:numId w:val="5"/>
        </w:numPr>
        <w:pPrChange w:id="0" w:author="Caren" w:date="2023-01-07T15:01:00Z">
          <w:pPr>
            <w:pStyle w:val="Bibliography"/>
          </w:pPr>
        </w:pPrChange>
        <w:rPr>
          <w:sz w:val="18"/>
          <w:szCs w:val="18"/>
          <w:ins w:id="124" w:author="Caren" w:date="2023-01-07T15:01:00Z"/>
        </w:rPr>
      </w:pPr>
      <w:bookmarkStart w:id="9" w:name="ref-munir2022seasonal"/>
      <w:bookmarkEnd w:id="9"/>
      <w:r>
        <w:rPr>
          <w:sz w:val="18"/>
          <w:szCs w:val="18"/>
        </w:rPr>
        <w:t>Galima</w:t>
      </w:r>
      <w:ins w:id="123" w:author="Caren" w:date="2023-01-07T15:01:00Z">
        <w:r>
          <w:rPr>
            <w:sz w:val="18"/>
            <w:szCs w:val="18"/>
          </w:rPr>
          <w:t xml:space="preserve"> SV, Vogel SR, Kowalski AW. Seasonal affective disorder: Common questions and answers. American family physician. 2020;102(11):668-672.</w:t>
        </w:r>
      </w:ins>
    </w:p>
    <w:p>
      <w:pPr>
        <w:pStyle w:val="ListParagraph"/>
        <w:numPr>
          <w:ilvl w:val="0"/>
          <w:numId w:val="5"/>
        </w:numPr>
        <w:pPrChange w:id="0" w:author="Caren" w:date="2023-01-07T15:01:00Z">
          <w:pPr>
            <w:pStyle w:val="Bibliography"/>
          </w:pPr>
        </w:pPrChange>
        <w:rPr>
          <w:sz w:val="18"/>
          <w:szCs w:val="18"/>
          <w:ins w:id="126" w:author="Caren" w:date="2023-01-07T15:01:00Z"/>
        </w:rPr>
      </w:pPr>
      <w:bookmarkStart w:id="10" w:name="ref-galima2020seasonal"/>
      <w:bookmarkEnd w:id="10"/>
      <w:r>
        <w:rPr>
          <w:sz w:val="18"/>
          <w:szCs w:val="18"/>
        </w:rPr>
        <w:t xml:space="preserve">Lam RW, Tam EM, </w:t>
      </w:r>
      <w:ins w:id="125" w:author="Caren" w:date="2023-01-07T15:01:00Z">
        <w:r>
          <w:rPr>
            <w:sz w:val="18"/>
            <w:szCs w:val="18"/>
          </w:rPr>
          <w:t>Yatham LN, Shiah IS, Zis AP. Seasonal depression: The dual vulnerability hypothesis revisited. Journal of Affective Disorders. 2001;63(1-3):123-132.</w:t>
        </w:r>
      </w:ins>
    </w:p>
    <w:p>
      <w:pPr>
        <w:pStyle w:val="ListParagraph"/>
        <w:numPr>
          <w:ilvl w:val="0"/>
          <w:numId w:val="5"/>
        </w:numPr>
        <w:pPrChange w:id="0" w:author="Caren" w:date="2023-01-07T15:01:00Z">
          <w:pPr>
            <w:pStyle w:val="Bibliography"/>
          </w:pPr>
        </w:pPrChange>
        <w:rPr>
          <w:sz w:val="18"/>
          <w:szCs w:val="18"/>
          <w:ins w:id="129" w:author="Caren" w:date="2023-01-07T15:01:00Z"/>
        </w:rPr>
      </w:pPr>
      <w:ins w:id="127" w:author="Caren" w:date="2023-01-07T15:01:00Z">
        <w:bookmarkStart w:id="11" w:name="ref-lam2001seasonal"/>
        <w:bookmarkEnd w:id="11"/>
        <w:r>
          <w:rPr>
            <w:sz w:val="18"/>
            <w:szCs w:val="18"/>
          </w:rPr>
          <w:t>Peiser</w:t>
        </w:r>
      </w:ins>
      <w:ins w:id="128" w:author="Caren" w:date="2023-01-07T15:01:00Z">
        <w:r>
          <w:rPr>
            <w:sz w:val="18"/>
            <w:szCs w:val="18"/>
          </w:rPr>
          <w:t xml:space="preserve"> B. Seasonal affective disorder and exercise treatment: A review. Biological Rhythm Research. 2009;40(1):85-97.</w:t>
        </w:r>
      </w:ins>
    </w:p>
    <w:p>
      <w:pPr>
        <w:pStyle w:val="ListParagraph"/>
        <w:numPr>
          <w:ilvl w:val="0"/>
          <w:numId w:val="5"/>
        </w:numPr>
        <w:pPrChange w:id="0" w:author="Caren" w:date="2023-01-07T15:01:00Z">
          <w:pPr>
            <w:pStyle w:val="Bibliography"/>
          </w:pPr>
        </w:pPrChange>
        <w:rPr>
          <w:sz w:val="18"/>
          <w:szCs w:val="18"/>
          <w:ins w:id="131" w:author="Caren" w:date="2023-01-07T15:01:00Z"/>
        </w:rPr>
      </w:pPr>
      <w:bookmarkStart w:id="12" w:name="ref-peiser2009seasonal"/>
      <w:bookmarkEnd w:id="12"/>
      <w:r>
        <w:rPr>
          <w:sz w:val="18"/>
          <w:szCs w:val="18"/>
        </w:rPr>
        <w:t xml:space="preserve">Zhao JL, Jiang WT, Wang X, Cai ZD, Liu ZH, Liu GR. Exercise, brain plasticity, and depression. </w:t>
      </w:r>
      <w:ins w:id="130" w:author="Caren" w:date="2023-01-07T15:01:00Z">
        <w:r>
          <w:rPr>
            <w:sz w:val="18"/>
            <w:szCs w:val="18"/>
          </w:rPr>
          <w:t>CNS Neuroscience &amp; Therapeutics. 2020;26(9):885-895.</w:t>
        </w:r>
      </w:ins>
    </w:p>
    <w:p>
      <w:pPr>
        <w:pStyle w:val="ListParagraph"/>
        <w:numPr>
          <w:ilvl w:val="0"/>
          <w:numId w:val="5"/>
        </w:numPr>
        <w:pPrChange w:id="0" w:author="Caren" w:date="2023-01-07T15:01:00Z">
          <w:pPr>
            <w:pStyle w:val="Bibliography"/>
          </w:pPr>
        </w:pPrChange>
        <w:rPr>
          <w:sz w:val="18"/>
          <w:szCs w:val="18"/>
          <w:ins w:id="133" w:author="Caren" w:date="2023-01-07T15:01:00Z"/>
        </w:rPr>
      </w:pPr>
      <w:bookmarkStart w:id="13" w:name="ref-zhao2020exercise"/>
      <w:bookmarkEnd w:id="13"/>
      <w:r>
        <w:rPr>
          <w:sz w:val="18"/>
          <w:szCs w:val="18"/>
        </w:rPr>
        <w:t>Micheli</w:t>
      </w:r>
      <w:ins w:id="132" w:author="Caren" w:date="2023-01-07T15:01:00Z">
        <w:r>
          <w:rPr>
            <w:sz w:val="18"/>
            <w:szCs w:val="18"/>
          </w:rPr>
          <w:t xml:space="preserve"> L, Ceccarelli M, D’Andrea G, Tirone F. Depression and adult neurogenesis: Positive effects of the antidepressant fluoxetine and of physical exercise. Brain research bulletin. 2018;143:181-193.</w:t>
        </w:r>
      </w:ins>
    </w:p>
    <w:p>
      <w:pPr>
        <w:pStyle w:val="ListParagraph"/>
        <w:numPr>
          <w:ilvl w:val="0"/>
          <w:numId w:val="5"/>
        </w:numPr>
        <w:pPrChange w:id="0" w:author="Caren" w:date="2023-01-07T15:01:00Z">
          <w:pPr>
            <w:pStyle w:val="Bibliography"/>
          </w:pPr>
        </w:pPrChange>
        <w:rPr>
          <w:sz w:val="18"/>
          <w:szCs w:val="18"/>
          <w:ins w:id="135" w:author="Caren" w:date="2023-01-07T15:01:00Z"/>
        </w:rPr>
      </w:pPr>
      <w:bookmarkStart w:id="14" w:name="ref-micheli2018depression"/>
      <w:bookmarkEnd w:id="14"/>
      <w:r>
        <w:rPr>
          <w:sz w:val="18"/>
          <w:szCs w:val="18"/>
        </w:rPr>
        <w:t>Kandola</w:t>
      </w:r>
      <w:ins w:id="134" w:author="Caren" w:date="2023-01-07T15:01:00Z">
        <w:r>
          <w:rPr>
            <w:sz w:val="18"/>
            <w:szCs w:val="18"/>
          </w:rPr>
          <w:t xml:space="preserve"> A, Ashdown-Franks G, Hendrikse J, Sabiston CM, Stubbs B. Physical activity and depression: Towards understanding the antidepressant mechanisms of physical activity. Neuroscience &amp; Biobehavioral Reviews. 2019;107:525-539.</w:t>
        </w:r>
      </w:ins>
    </w:p>
    <w:p>
      <w:pPr>
        <w:pStyle w:val="ListParagraph"/>
        <w:numPr>
          <w:ilvl w:val="0"/>
          <w:numId w:val="5"/>
        </w:numPr>
        <w:pPrChange w:id="0" w:author="Caren" w:date="2023-01-07T15:01:00Z">
          <w:pPr>
            <w:pStyle w:val="Bibliography"/>
          </w:pPr>
        </w:pPrChange>
        <w:rPr>
          <w:sz w:val="18"/>
          <w:szCs w:val="18"/>
          <w:ins w:id="137" w:author="Caren" w:date="2023-01-07T15:01:00Z"/>
        </w:rPr>
      </w:pPr>
      <w:bookmarkStart w:id="15" w:name="ref-kandola2019physical"/>
      <w:bookmarkEnd w:id="15"/>
      <w:r>
        <w:rPr>
          <w:sz w:val="18"/>
          <w:szCs w:val="18"/>
        </w:rPr>
        <w:t xml:space="preserve">Bull FC, Al-Ansari SS, Biddle S, et al. World health organization 2020 guidelines on physical activity and sedentary </w:t>
      </w:r>
      <w:ins w:id="136" w:author="Caren" w:date="2023-01-07T15:01:00Z">
        <w:r>
          <w:rPr>
            <w:sz w:val="18"/>
            <w:szCs w:val="18"/>
          </w:rPr>
          <w:t>behaviour. British journal of sports medicine. 2020;54(24):1451-1462.</w:t>
        </w:r>
      </w:ins>
    </w:p>
    <w:p>
      <w:pPr>
        <w:pStyle w:val="ListParagraph"/>
        <w:numPr>
          <w:ilvl w:val="0"/>
          <w:numId w:val="5"/>
        </w:numPr>
        <w:pPrChange w:id="0" w:author="Caren" w:date="2023-01-07T15:01:00Z">
          <w:pPr>
            <w:pStyle w:val="Bibliography"/>
          </w:pPr>
        </w:pPrChange>
        <w:rPr>
          <w:sz w:val="18"/>
          <w:szCs w:val="18"/>
          <w:ins w:id="141" w:author="Caren" w:date="2023-01-07T15:01:00Z"/>
        </w:rPr>
      </w:pPr>
      <w:ins w:id="138" w:author="Caren" w:date="2023-01-07T15:01:00Z">
        <w:bookmarkStart w:id="16" w:name="ref-bull2020world"/>
        <w:bookmarkEnd w:id="16"/>
        <w:r>
          <w:rPr>
            <w:sz w:val="18"/>
            <w:szCs w:val="18"/>
            <w:lang w:val="es-CL"/>
          </w:rPr>
          <w:t>Alvarez</w:t>
        </w:r>
      </w:ins>
      <w:ins w:id="139" w:author="Caren" w:date="2023-01-07T15:01:00Z">
        <w:r>
          <w:rPr>
            <w:sz w:val="18"/>
            <w:szCs w:val="18"/>
            <w:lang w:val="es-CL"/>
          </w:rPr>
          <w:t xml:space="preserve">-Pitti J, Mallén JAC, Trabazo RL, et al. Ejercicio fı́sico como medicina en enfermedades crónicas durante la infancia y la adolescencia. </w:t>
        </w:r>
      </w:ins>
      <w:ins w:id="140" w:author="Caren" w:date="2023-01-07T15:01:00Z">
        <w:r>
          <w:rPr>
            <w:sz w:val="18"/>
            <w:szCs w:val="18"/>
          </w:rPr>
          <w:t>In: Anales de Pediatrı́a. Vol 92. Elsevier; 2020:173-e1.</w:t>
        </w:r>
      </w:ins>
    </w:p>
    <w:p>
      <w:pPr>
        <w:pStyle w:val="ListParagraph"/>
        <w:numPr>
          <w:ilvl w:val="0"/>
          <w:numId w:val="5"/>
        </w:numPr>
        <w:pPrChange w:id="0" w:author="Caren" w:date="2023-01-07T15:01:00Z">
          <w:pPr>
            <w:pStyle w:val="Bibliography"/>
          </w:pPr>
        </w:pPrChange>
        <w:rPr>
          <w:sz w:val="18"/>
          <w:szCs w:val="18"/>
          <w:ins w:id="143" w:author="Caren" w:date="2023-01-07T15:01:00Z"/>
        </w:rPr>
      </w:pPr>
      <w:bookmarkStart w:id="17" w:name="ref-alvarez2020ejercicio"/>
      <w:bookmarkEnd w:id="17"/>
      <w:r>
        <w:rPr>
          <w:sz w:val="18"/>
          <w:szCs w:val="18"/>
        </w:rPr>
        <w:t>Lavie</w:t>
      </w:r>
      <w:ins w:id="142" w:author="Caren" w:date="2023-01-07T15:01:00Z">
        <w:r>
          <w:rPr>
            <w:sz w:val="18"/>
            <w:szCs w:val="18"/>
          </w:rPr>
          <w:t xml:space="preserve"> CJ, Ozemek C, Carbone S, Katzmarzyk PT, Blair SN. Sedentary behavior, exercise, and cardiovascular health. Circulation research. 2019;124(5):799-815.</w:t>
        </w:r>
      </w:ins>
    </w:p>
    <w:p>
      <w:pPr>
        <w:pStyle w:val="ListParagraph"/>
        <w:numPr>
          <w:ilvl w:val="0"/>
          <w:numId w:val="5"/>
        </w:numPr>
        <w:pPrChange w:id="0" w:author="Caren" w:date="2023-01-07T15:01:00Z">
          <w:pPr>
            <w:pStyle w:val="Bibliography"/>
          </w:pPr>
        </w:pPrChange>
        <w:rPr>
          <w:sz w:val="18"/>
          <w:szCs w:val="18"/>
          <w:ins w:id="146" w:author="Caren" w:date="2023-01-07T15:01:00Z"/>
        </w:rPr>
      </w:pPr>
      <w:bookmarkStart w:id="18" w:name="ref-lavie2019sedentary"/>
      <w:bookmarkEnd w:id="18"/>
      <w:r>
        <w:rPr>
          <w:sz w:val="18"/>
          <w:szCs w:val="18"/>
          <w:lang w:val="es-CL"/>
        </w:rPr>
        <w:t xml:space="preserve">Mosquera JCG, Vargas LFA. Sedentarismo, actividad </w:t>
      </w:r>
      <w:ins w:id="144" w:author="Caren" w:date="2023-01-07T15:01:00Z">
        <w:r>
          <w:rPr>
            <w:sz w:val="18"/>
            <w:szCs w:val="18"/>
            <w:lang w:val="es-CL"/>
          </w:rPr>
          <w:t xml:space="preserve">fı́sica y salud: Una revision narrativa. </w:t>
        </w:r>
      </w:ins>
      <w:ins w:id="145" w:author="Caren" w:date="2023-01-07T15:01:00Z">
        <w:r>
          <w:rPr>
            <w:sz w:val="18"/>
            <w:szCs w:val="18"/>
          </w:rPr>
          <w:t>Retos: nuevas tendencias en educación fı́sica, deporte y recreación. 2021;(42):478-499.</w:t>
        </w:r>
      </w:ins>
    </w:p>
    <w:p>
      <w:pPr>
        <w:pStyle w:val="ListParagraph"/>
        <w:numPr>
          <w:ilvl w:val="0"/>
          <w:numId w:val="5"/>
        </w:numPr>
        <w:pPrChange w:id="0" w:author="Caren" w:date="2023-01-07T15:01:00Z">
          <w:pPr>
            <w:pStyle w:val="Bibliography"/>
          </w:pPr>
        </w:pPrChange>
        <w:rPr>
          <w:sz w:val="18"/>
          <w:szCs w:val="18"/>
          <w:ins w:id="149" w:author="Caren" w:date="2023-01-07T15:01:00Z"/>
        </w:rPr>
      </w:pPr>
      <w:ins w:id="147" w:author="Caren" w:date="2023-01-07T15:01:00Z">
        <w:bookmarkStart w:id="19" w:name="ref-mosquera2021sedentarismo"/>
        <w:bookmarkEnd w:id="19"/>
        <w:r>
          <w:rPr>
            <w:sz w:val="18"/>
            <w:szCs w:val="18"/>
          </w:rPr>
          <w:t>Manferdelli</w:t>
        </w:r>
      </w:ins>
      <w:ins w:id="148" w:author="Caren" w:date="2023-01-07T15:01:00Z">
        <w:r>
          <w:rPr>
            <w:sz w:val="18"/>
            <w:szCs w:val="18"/>
          </w:rPr>
          <w:t xml:space="preserve"> G, La Torre A, Codella R. Outdoor physical activity bears multiple benefits to health and society. The Journal of sports medicine and physical fitness. 2019;59(5):868-879.</w:t>
        </w:r>
      </w:ins>
    </w:p>
    <w:p>
      <w:pPr>
        <w:pStyle w:val="ListParagraph"/>
        <w:numPr>
          <w:ilvl w:val="0"/>
          <w:numId w:val="5"/>
        </w:numPr>
        <w:pPrChange w:id="0" w:author="Caren" w:date="2023-01-07T15:01:00Z">
          <w:pPr>
            <w:pStyle w:val="Bibliography"/>
          </w:pPr>
        </w:pPrChange>
        <w:rPr>
          <w:sz w:val="18"/>
          <w:szCs w:val="18"/>
          <w:ins w:id="152" w:author="Caren" w:date="2023-01-07T15:01:00Z"/>
        </w:rPr>
      </w:pPr>
      <w:ins w:id="150" w:author="Caren" w:date="2023-01-07T15:01:00Z">
        <w:bookmarkStart w:id="20" w:name="ref-manferdelli2019outdoor"/>
        <w:bookmarkEnd w:id="20"/>
        <w:r>
          <w:rPr>
            <w:sz w:val="18"/>
            <w:szCs w:val="18"/>
          </w:rPr>
          <w:t>Paolucci</w:t>
        </w:r>
      </w:ins>
      <w:ins w:id="151" w:author="Caren" w:date="2023-01-07T15:01:00Z">
        <w:r>
          <w:rPr>
            <w:sz w:val="18"/>
            <w:szCs w:val="18"/>
          </w:rPr>
          <w:t xml:space="preserve"> EM, Loukov D, Bowdish DM, Heisz JJ. Exercise reduces depression and inflammation but intensity matters. Biological psychology. 2018;133:79-84.</w:t>
        </w:r>
      </w:ins>
    </w:p>
    <w:p>
      <w:pPr>
        <w:pStyle w:val="ListParagraph"/>
        <w:numPr>
          <w:ilvl w:val="0"/>
          <w:numId w:val="5"/>
        </w:numPr>
        <w:pPrChange w:id="0" w:author="Caren" w:date="2023-01-07T15:01:00Z">
          <w:pPr>
            <w:pStyle w:val="Bibliography"/>
          </w:pPr>
        </w:pPrChange>
        <w:rPr>
          <w:sz w:val="18"/>
          <w:szCs w:val="18"/>
          <w:ins w:id="154" w:author="Caren" w:date="2023-01-07T15:01:00Z"/>
        </w:rPr>
      </w:pPr>
      <w:bookmarkStart w:id="21" w:name="ref-paolucci2018exercise"/>
      <w:bookmarkEnd w:id="21"/>
      <w:r>
        <w:rPr>
          <w:sz w:val="18"/>
          <w:szCs w:val="18"/>
        </w:rPr>
        <w:t>Chekroud</w:t>
      </w:r>
      <w:ins w:id="153" w:author="Caren" w:date="2023-01-07T15:01:00Z">
        <w:r>
          <w:rPr>
            <w:sz w:val="18"/>
            <w:szCs w:val="18"/>
          </w:rPr>
          <w:t xml:space="preserve"> SR, Gueorguieva R, Zheutlin AB, et al. Association between physical exercise and mental health in 1 2 million individuals in the USA between 2011 and 2015: A cross-sectional study. The Lancet Psychiatry. 2018;5(9):739-746.</w:t>
        </w:r>
      </w:ins>
    </w:p>
    <w:p>
      <w:pPr>
        <w:pStyle w:val="ListParagraph"/>
        <w:numPr>
          <w:ilvl w:val="0"/>
          <w:numId w:val="5"/>
        </w:numPr>
        <w:pPrChange w:id="0" w:author="Caren" w:date="2023-01-07T15:01:00Z">
          <w:pPr>
            <w:pStyle w:val="Bibliography"/>
          </w:pPr>
        </w:pPrChange>
        <w:rPr>
          <w:sz w:val="18"/>
          <w:szCs w:val="18"/>
          <w:ins w:id="156" w:author="Caren" w:date="2023-01-07T15:01:00Z"/>
        </w:rPr>
      </w:pPr>
      <w:bookmarkStart w:id="22" w:name="ref-chekroud2018association"/>
      <w:bookmarkEnd w:id="22"/>
      <w:r>
        <w:rPr>
          <w:sz w:val="18"/>
          <w:szCs w:val="18"/>
        </w:rPr>
        <w:t>Schuch</w:t>
      </w:r>
      <w:ins w:id="155" w:author="Caren" w:date="2023-01-07T15:01:00Z">
        <w:r>
          <w:rPr>
            <w:sz w:val="18"/>
            <w:szCs w:val="18"/>
          </w:rPr>
          <w:t xml:space="preserve"> FB, Vancampfort D, Firth J, et al. Physical activity and incident depression: A meta-analysis of prospective cohort studies. American Journal of Psychiatry. 2018;175(7):631-648.</w:t>
        </w:r>
      </w:ins>
    </w:p>
    <w:p>
      <w:pPr>
        <w:pStyle w:val="ListParagraph"/>
        <w:numPr>
          <w:ilvl w:val="0"/>
          <w:numId w:val="5"/>
        </w:numPr>
        <w:pPrChange w:id="0" w:author="Caren" w:date="2023-01-07T15:01:00Z">
          <w:pPr>
            <w:pStyle w:val="Bibliography"/>
          </w:pPr>
        </w:pPrChange>
        <w:rPr>
          <w:sz w:val="18"/>
          <w:szCs w:val="18"/>
          <w:ins w:id="159" w:author="Caren" w:date="2023-01-07T15:01:00Z"/>
        </w:rPr>
      </w:pPr>
      <w:ins w:id="157" w:author="Caren" w:date="2023-01-07T15:01:00Z">
        <w:bookmarkStart w:id="23" w:name="ref-schuch2018physical"/>
        <w:bookmarkEnd w:id="23"/>
        <w:r>
          <w:rPr>
            <w:sz w:val="18"/>
            <w:szCs w:val="18"/>
          </w:rPr>
          <w:t>Navalta</w:t>
        </w:r>
      </w:ins>
      <w:ins w:id="158" w:author="Caren" w:date="2023-01-07T15:01:00Z">
        <w:r>
          <w:rPr>
            <w:sz w:val="18"/>
            <w:szCs w:val="18"/>
          </w:rPr>
          <w:t xml:space="preserve"> JW, Bodell NG, Tanner EA, Aguilar CD, Radzak KN. Effect of exercise in a desert environment on physiological and subjective measures. International Journal of Environmental Health Research. 2021;31(2):121-131.</w:t>
        </w:r>
      </w:ins>
    </w:p>
    <w:p>
      <w:pPr>
        <w:pStyle w:val="ListParagraph"/>
        <w:numPr>
          <w:ilvl w:val="0"/>
          <w:numId w:val="5"/>
        </w:numPr>
        <w:pPrChange w:id="0" w:author="Caren" w:date="2023-01-07T15:01:00Z">
          <w:pPr>
            <w:pStyle w:val="Bibliography"/>
          </w:pPr>
        </w:pPrChange>
        <w:rPr>
          <w:sz w:val="18"/>
          <w:szCs w:val="18"/>
          <w:ins w:id="161" w:author="Caren" w:date="2023-01-07T15:01:00Z"/>
        </w:rPr>
      </w:pPr>
      <w:bookmarkStart w:id="24" w:name="ref-navalta2021effect"/>
      <w:bookmarkEnd w:id="24"/>
      <w:r>
        <w:rPr>
          <w:sz w:val="18"/>
          <w:szCs w:val="18"/>
        </w:rPr>
        <w:t xml:space="preserve">Wang X, Zhou Q, Zhang M, Zhang Q. Exercise in the park or gym? The physiological and mental responses of obese people walking in different settings at different speeds: A parallel group randomized trial. </w:t>
      </w:r>
      <w:ins w:id="160" w:author="Caren" w:date="2023-01-07T15:01:00Z">
        <w:r>
          <w:rPr>
            <w:sz w:val="18"/>
            <w:szCs w:val="18"/>
          </w:rPr>
          <w:t>Frontiers in Psychology. Published online 2021:4644.</w:t>
        </w:r>
      </w:ins>
    </w:p>
    <w:p>
      <w:pPr>
        <w:pStyle w:val="ListParagraph"/>
        <w:numPr>
          <w:ilvl w:val="0"/>
          <w:numId w:val="5"/>
        </w:numPr>
        <w:pPrChange w:id="0" w:author="Caren" w:date="2023-01-07T15:01:00Z">
          <w:pPr>
            <w:pStyle w:val="Bibliography"/>
          </w:pPr>
        </w:pPrChange>
        <w:rPr>
          <w:sz w:val="18"/>
          <w:szCs w:val="18"/>
          <w:ins w:id="163" w:author="Caren" w:date="2023-01-07T15:01:00Z"/>
        </w:rPr>
      </w:pPr>
      <w:bookmarkStart w:id="25" w:name="ref-wang2021exercise"/>
      <w:bookmarkEnd w:id="25"/>
      <w:r>
        <w:rPr>
          <w:sz w:val="18"/>
          <w:szCs w:val="18"/>
          <w:lang w:val="es-CL"/>
        </w:rPr>
        <w:t xml:space="preserve">Rivas Cárdenas D. El clima, caracteres, causas, clasificación, fenómenos y alteraciones climáticas. </w:t>
      </w:r>
      <w:ins w:id="162" w:author="Caren" w:date="2023-01-07T15:01:00Z">
        <w:r>
          <w:rPr>
            <w:sz w:val="18"/>
            <w:szCs w:val="18"/>
          </w:rPr>
          <w:t>Aplicación didáctica. Published online 2018.</w:t>
        </w:r>
      </w:ins>
    </w:p>
    <w:p>
      <w:pPr>
        <w:pStyle w:val="MDPI71References"/>
        <w:numPr>
          <w:ilvl w:val="0"/>
          <w:numId w:val="5"/>
        </w:numPr>
        <w:rPr>
          <w:ins w:id="166" w:author="Caren" w:date="2023-01-07T15:05:00Z"/>
        </w:rPr>
      </w:pPr>
      <w:ins w:id="164" w:author="Caren" w:date="2023-01-07T15:05:00Z">
        <w:bookmarkStart w:id="26" w:name="ref-rivas2018clima"/>
        <w:bookmarkStart w:id="27" w:name="ref-tanai2011pathophysiology"/>
        <w:bookmarkEnd w:id="26"/>
        <w:bookmarkEnd w:id="27"/>
        <w:r>
          <w:rPr>
            <w:lang w:val="es-CL"/>
          </w:rPr>
          <w:t xml:space="preserve">Ministerio del deporte. Cuenta pública [Internet]. </w:t>
        </w:r>
      </w:ins>
      <w:ins w:id="165" w:author="Caren" w:date="2023-01-07T15:05:00Z">
        <w:r>
          <w:rPr/>
          <w:t>2020 [cited 2022 Aug 1]. Available from: https://cdn.digital.gob.cl/public_files/Campa%C3%B1as/Cuenta-P%C3%BAblica-2020/CP-sectoriales/23-2020-SECTORIAL-MINISTERIO-DEL-DEPORTE.pdf</w:t>
        </w:r>
      </w:ins>
    </w:p>
    <w:p>
      <w:pPr>
        <w:pStyle w:val="ListParagraph"/>
        <w:numPr>
          <w:ilvl w:val="0"/>
          <w:numId w:val="5"/>
        </w:numPr>
        <w:pPrChange w:id="0" w:author="Caren" w:date="2023-01-07T15:01:00Z">
          <w:pPr>
            <w:pStyle w:val="Bibliography"/>
          </w:pPr>
        </w:pPrChange>
        <w:rPr>
          <w:sz w:val="18"/>
          <w:szCs w:val="18"/>
          <w:lang w:val="es-CL"/>
          <w:ins w:id="169" w:author="Caren" w:date="2023-01-07T15:01:00Z"/>
        </w:rPr>
      </w:pPr>
      <w:ins w:id="167" w:author="Caren" w:date="2023-01-07T15:01:00Z">
        <w:r>
          <w:rPr>
            <w:sz w:val="18"/>
            <w:szCs w:val="18"/>
            <w:lang w:val="es-CL"/>
          </w:rPr>
          <w:t xml:space="preserve">Santana A, </w:t>
        </w:r>
      </w:ins>
      <w:ins w:id="168" w:author="Caren" w:date="2023-01-07T15:01:00Z">
        <w:r>
          <w:rPr>
            <w:sz w:val="18"/>
            <w:szCs w:val="18"/>
            <w:lang w:val="es-CL"/>
          </w:rPr>
          <w:t>Butorovic N, Olave C. Variación de la temperatura en punta arenas (chile) en los últimos 120 años. In: Anales Del Instituto de La Patagonia. Vol 37. SciELO Chile; 2009:85-96.</w:t>
        </w:r>
      </w:ins>
    </w:p>
    <w:p>
      <w:pPr>
        <w:pStyle w:val="ListParagraph"/>
        <w:numPr>
          <w:ilvl w:val="0"/>
          <w:numId w:val="5"/>
        </w:numPr>
        <w:pPrChange w:id="0" w:author="Caren" w:date="2023-01-07T15:01:00Z">
          <w:pPr>
            <w:pStyle w:val="Bibliography"/>
          </w:pPr>
        </w:pPrChange>
        <w:rPr>
          <w:sz w:val="18"/>
          <w:szCs w:val="18"/>
          <w:ins w:id="171" w:author="Caren" w:date="2023-01-07T15:01:00Z"/>
        </w:rPr>
      </w:pPr>
      <w:bookmarkStart w:id="28" w:name="ref-santana2009variacion"/>
      <w:bookmarkEnd w:id="28"/>
      <w:r>
        <w:rPr>
          <w:sz w:val="18"/>
          <w:szCs w:val="18"/>
        </w:rPr>
        <w:t>Leppamaki</w:t>
      </w:r>
      <w:ins w:id="170" w:author="Caren" w:date="2023-01-07T15:01:00Z">
        <w:r>
          <w:rPr>
            <w:sz w:val="18"/>
            <w:szCs w:val="18"/>
          </w:rPr>
          <w:t xml:space="preserve"> SJ, Partonen TT, Hurme J, Lonnqvist JK. Randomized trial of the efficacy of bright-light exposure and aerobic exercise on depressive symptoms and serum lipids. The Journal of clinical psychiatry. 2002;63(4):16854.</w:t>
        </w:r>
      </w:ins>
    </w:p>
    <w:p>
      <w:pPr>
        <w:pStyle w:val="MDPI71References"/>
        <w:numPr>
          <w:ilvl w:val="0"/>
          <w:numId w:val="5"/>
        </w:numPr>
        <w:rPr>
          <w:lang w:val="es-CL"/>
          <w:ins w:id="173" w:author="Caren" w:date="2023-01-07T15:07:00Z"/>
        </w:rPr>
      </w:pPr>
      <w:ins w:id="172" w:author="Caren" w:date="2023-01-07T15:07:00Z">
        <w:bookmarkStart w:id="29" w:name="ref-leppamaki2002randomized"/>
        <w:bookmarkStart w:id="30" w:name="ref-zhang2022relationship"/>
        <w:bookmarkEnd w:id="29"/>
        <w:bookmarkEnd w:id="30"/>
        <w:r>
          <w:rPr>
            <w:lang w:val="es-CL"/>
          </w:rPr>
          <w:t>Deporte S del. POLÍTICA REGIONAL DE ACTIVIDAD fÍSICA y DEPORTE 2017-2025 2017.</w:t>
        </w:r>
      </w:ins>
    </w:p>
    <w:p>
      <w:pPr>
        <w:pStyle w:val="ListParagraph"/>
        <w:numPr>
          <w:ilvl w:val="0"/>
          <w:numId w:val="5"/>
        </w:numPr>
        <w:pPrChange w:id="0" w:author="Caren" w:date="2023-01-07T15:01:00Z">
          <w:pPr>
            <w:pStyle w:val="Bibliography"/>
          </w:pPr>
        </w:pPrChange>
        <w:rPr>
          <w:sz w:val="18"/>
          <w:szCs w:val="18"/>
          <w:lang w:val="es-CL"/>
          <w:ins w:id="176" w:author="Caren" w:date="2023-01-07T15:01:00Z"/>
        </w:rPr>
      </w:pPr>
      <w:ins w:id="174" w:author="Caren" w:date="2023-01-07T15:01:00Z">
        <w:r>
          <w:rPr>
            <w:sz w:val="18"/>
            <w:szCs w:val="18"/>
            <w:lang w:val="es-CL"/>
          </w:rPr>
          <w:t>Adan</w:t>
        </w:r>
      </w:ins>
      <w:ins w:id="175" w:author="Caren" w:date="2023-01-07T15:01:00Z">
        <w:r>
          <w:rPr>
            <w:sz w:val="18"/>
            <w:szCs w:val="18"/>
            <w:lang w:val="es-CL"/>
          </w:rPr>
          <w:t xml:space="preserve"> A, Natale V, Fabbri M. PROPIEDADES PSICOMÉTRICAS DE LA VERSIÓn CASTELLANA DEL CUESTIONARIO DE EVALUACIÓn DE PATRÓn ESTACIONAL (SPAQ). Revista Latinoamericana de Psicologı́a. 2006;38(1):59-69.</w:t>
        </w:r>
      </w:ins>
    </w:p>
    <w:p>
      <w:pPr>
        <w:pStyle w:val="ListParagraph"/>
        <w:numPr>
          <w:ilvl w:val="0"/>
          <w:numId w:val="5"/>
        </w:numPr>
        <w:pPrChange w:id="0" w:author="Caren" w:date="2023-01-07T15:01:00Z">
          <w:pPr>
            <w:pStyle w:val="Bibliography"/>
          </w:pPr>
        </w:pPrChange>
        <w:rPr>
          <w:sz w:val="18"/>
          <w:szCs w:val="18"/>
          <w:ins w:id="180" w:author="Caren" w:date="2023-01-07T15:01:00Z"/>
        </w:rPr>
      </w:pPr>
      <w:ins w:id="177" w:author="Caren" w:date="2023-01-07T15:01:00Z">
        <w:bookmarkStart w:id="31" w:name="ref-adan2006propiedades"/>
        <w:bookmarkEnd w:id="31"/>
        <w:r>
          <w:rPr>
            <w:sz w:val="18"/>
            <w:szCs w:val="18"/>
            <w:lang w:val="es-CL"/>
          </w:rPr>
          <w:t>Goikolea</w:t>
        </w:r>
      </w:ins>
      <w:ins w:id="178" w:author="Caren" w:date="2023-01-07T15:01:00Z">
        <w:r>
          <w:rPr>
            <w:sz w:val="18"/>
            <w:szCs w:val="18"/>
            <w:lang w:val="es-CL"/>
          </w:rPr>
          <w:t xml:space="preserve"> J, Miralles G, Bulbena Cabré A, Vieta E, Bulbena A. Adaptación española del cuestionario de evaluación de perfil estacional (seasonal pattern assessment questionnaire, SPAQ) en las versiones de adultos e infanto-juvenil. </w:t>
        </w:r>
      </w:ins>
      <w:ins w:id="179" w:author="Caren" w:date="2023-01-07T15:01:00Z">
        <w:r>
          <w:rPr>
            <w:sz w:val="18"/>
            <w:szCs w:val="18"/>
          </w:rPr>
          <w:t>Actas Españolas de Psiquiatrı́a. 2003;31(4):192-198.</w:t>
        </w:r>
      </w:ins>
    </w:p>
    <w:p>
      <w:pPr>
        <w:pStyle w:val="ListParagraph"/>
        <w:numPr>
          <w:ilvl w:val="0"/>
          <w:numId w:val="5"/>
        </w:numPr>
        <w:pPrChange w:id="0" w:author="Caren" w:date="2023-01-07T15:01:00Z">
          <w:pPr>
            <w:pStyle w:val="Bibliography"/>
          </w:pPr>
        </w:pPrChange>
        <w:rPr>
          <w:sz w:val="18"/>
          <w:szCs w:val="18"/>
          <w:ins w:id="182" w:author="Caren" w:date="2023-01-07T15:01:00Z"/>
        </w:rPr>
      </w:pPr>
      <w:bookmarkStart w:id="32" w:name="ref-goikolea2003adaptacion"/>
      <w:bookmarkEnd w:id="32"/>
      <w:r>
        <w:rPr>
          <w:sz w:val="18"/>
          <w:szCs w:val="18"/>
        </w:rPr>
        <w:t>Mersch</w:t>
      </w:r>
      <w:ins w:id="181" w:author="Caren" w:date="2023-01-07T15:01:00Z">
        <w:r>
          <w:rPr>
            <w:sz w:val="18"/>
            <w:szCs w:val="18"/>
          </w:rPr>
          <w:t xml:space="preserve"> PPA, Middendorp HM, Bouhuys AL, Beersma DG, Hoofdakker RH van den. Seasonal affective disorder and latitude: A review of the literature. Journal of affective disorders. 1999;53(1):35-48.</w:t>
        </w:r>
      </w:ins>
    </w:p>
    <w:p>
      <w:pPr>
        <w:pStyle w:val="ListParagraph"/>
        <w:numPr>
          <w:ilvl w:val="0"/>
          <w:numId w:val="5"/>
        </w:numPr>
        <w:pPrChange w:id="0" w:author="Caren" w:date="2023-01-07T15:01:00Z">
          <w:pPr>
            <w:pStyle w:val="Bibliography"/>
          </w:pPr>
        </w:pPrChange>
        <w:rPr>
          <w:sz w:val="18"/>
          <w:szCs w:val="18"/>
          <w:ins w:id="184" w:author="Caren" w:date="2023-01-07T15:01:00Z"/>
        </w:rPr>
      </w:pPr>
      <w:bookmarkStart w:id="33" w:name="ref-mersch1999seasonal"/>
      <w:bookmarkEnd w:id="33"/>
      <w:r>
        <w:rPr>
          <w:sz w:val="18"/>
          <w:szCs w:val="18"/>
        </w:rPr>
        <w:t xml:space="preserve">Melrose S. Seasonal affective disorder: An overview of assessment and treatment approaches. </w:t>
      </w:r>
      <w:ins w:id="183" w:author="Caren" w:date="2023-01-07T15:01:00Z">
        <w:r>
          <w:rPr>
            <w:sz w:val="18"/>
            <w:szCs w:val="18"/>
          </w:rPr>
          <w:t>Depression research and treatment. 2015;2015.</w:t>
        </w:r>
      </w:ins>
    </w:p>
    <w:p>
      <w:pPr>
        <w:pStyle w:val="ListParagraph"/>
        <w:numPr>
          <w:ilvl w:val="0"/>
          <w:numId w:val="5"/>
        </w:numPr>
        <w:pPrChange w:id="0" w:author="Caren" w:date="2023-01-07T15:01:00Z">
          <w:pPr>
            <w:pStyle w:val="Bibliography"/>
          </w:pPr>
        </w:pPrChange>
        <w:rPr>
          <w:sz w:val="18"/>
          <w:szCs w:val="18"/>
          <w:ins w:id="187" w:author="Caren" w:date="2023-01-07T15:01:00Z"/>
        </w:rPr>
      </w:pPr>
      <w:ins w:id="185" w:author="Caren" w:date="2023-01-07T15:01:00Z">
        <w:bookmarkStart w:id="34" w:name="ref-melrose2015seasonal"/>
        <w:bookmarkEnd w:id="34"/>
        <w:r>
          <w:rPr>
            <w:sz w:val="18"/>
            <w:szCs w:val="18"/>
          </w:rPr>
          <w:t xml:space="preserve">Kafka GJ, </w:t>
        </w:r>
      </w:ins>
      <w:ins w:id="186" w:author="Caren" w:date="2023-01-07T15:01:00Z">
        <w:r>
          <w:rPr>
            <w:sz w:val="18"/>
            <w:szCs w:val="18"/>
          </w:rPr>
          <w:t>Kozma A. The construct validity of ryff’s scales of psychological well-being (SPWB) and their relationship to measures of subjective well-being. Social Indicators Research. 2002;57(2):171-190.</w:t>
        </w:r>
      </w:ins>
    </w:p>
    <w:p>
      <w:pPr>
        <w:pStyle w:val="ListParagraph"/>
        <w:numPr>
          <w:ilvl w:val="0"/>
          <w:numId w:val="5"/>
        </w:numPr>
        <w:rPr>
          <w:sz w:val="18"/>
          <w:szCs w:val="18"/>
          <w:ins w:id="189" w:author="Caren" w:date="2023-01-07T15:08:00Z"/>
        </w:rPr>
      </w:pPr>
      <w:ins w:id="188" w:author="Caren" w:date="2023-01-07T15:08:00Z">
        <w:bookmarkStart w:id="35" w:name="ref-kafka2002construct"/>
        <w:bookmarkStart w:id="36" w:name="ref-marradi2010metodologia"/>
        <w:bookmarkEnd w:id="35"/>
        <w:bookmarkEnd w:id="36"/>
        <w:r>
          <w:rPr/>
          <w:t>WHO O. WHO guidelines on physical activity and sedentary behaviour. Geneva: World Health Organization 2020</w:t>
        </w:r>
      </w:ins>
    </w:p>
    <w:p>
      <w:pPr>
        <w:pStyle w:val="ListParagraph"/>
        <w:numPr>
          <w:ilvl w:val="0"/>
          <w:numId w:val="5"/>
        </w:numPr>
        <w:pPrChange w:id="0" w:author="Caren" w:date="2023-01-07T15:01:00Z">
          <w:pPr>
            <w:pStyle w:val="Bibliography"/>
          </w:pPr>
        </w:pPrChange>
        <w:rPr>
          <w:sz w:val="18"/>
          <w:szCs w:val="18"/>
          <w:ins w:id="192" w:author="Caren" w:date="2023-01-07T15:01:00Z"/>
        </w:rPr>
      </w:pPr>
      <w:r>
        <w:rPr>
          <w:sz w:val="18"/>
          <w:szCs w:val="18"/>
        </w:rPr>
        <w:t xml:space="preserve">R Core Team. </w:t>
      </w:r>
      <w:ins w:id="190" w:author="Caren" w:date="2023-01-07T15:01:00Z">
        <w:r>
          <w:rPr>
            <w:sz w:val="18"/>
            <w:szCs w:val="18"/>
          </w:rPr>
          <w:t xml:space="preserve">R: A Language and Environment for Statistical Computing. R Foundation for Statistical Computing; 2021. </w:t>
        </w:r>
      </w:ins>
      <w:hyperlink r:id="rId6">
        <w:ins w:id="191" w:author="Caren" w:date="2023-01-07T15:01:00Z">
          <w:r>
            <w:rPr>
              <w:rStyle w:val="InternetLink"/>
              <w:sz w:val="18"/>
              <w:szCs w:val="18"/>
            </w:rPr>
            <w:t>https://www.R-project.org/</w:t>
          </w:r>
        </w:ins>
      </w:hyperlink>
    </w:p>
    <w:p>
      <w:pPr>
        <w:pStyle w:val="ListParagraph"/>
        <w:numPr>
          <w:ilvl w:val="0"/>
          <w:numId w:val="5"/>
        </w:numPr>
        <w:pPrChange w:id="0" w:author="Caren" w:date="2023-01-07T15:01:00Z">
          <w:pPr>
            <w:pStyle w:val="Bibliography"/>
          </w:pPr>
        </w:pPrChange>
        <w:rPr>
          <w:sz w:val="18"/>
          <w:szCs w:val="18"/>
          <w:ins w:id="195" w:author="Caren" w:date="2023-01-07T15:01:00Z"/>
        </w:rPr>
      </w:pPr>
      <w:bookmarkStart w:id="37" w:name="ref-r2021rcore"/>
      <w:bookmarkEnd w:id="37"/>
      <w:r>
        <w:rPr>
          <w:sz w:val="18"/>
          <w:szCs w:val="18"/>
          <w:lang w:val="es-CL"/>
        </w:rPr>
        <w:t xml:space="preserve">Escames G, </w:t>
      </w:r>
      <w:ins w:id="193" w:author="Caren" w:date="2023-01-07T15:01:00Z">
        <w:r>
          <w:rPr>
            <w:sz w:val="18"/>
            <w:szCs w:val="18"/>
            <w:lang w:val="es-CL"/>
          </w:rPr>
          <w:t xml:space="preserve">Ozturk G, Baño-Otálora B, et al. </w:t>
        </w:r>
      </w:ins>
      <w:ins w:id="194" w:author="Caren" w:date="2023-01-07T15:01:00Z">
        <w:r>
          <w:rPr>
            <w:sz w:val="18"/>
            <w:szCs w:val="18"/>
          </w:rPr>
          <w:t>Exercise and melatonin in humans: Reciprocal benefits. Journal of pineal research. 2012;52(1):1-11.</w:t>
        </w:r>
      </w:ins>
    </w:p>
    <w:p>
      <w:pPr>
        <w:pStyle w:val="ListParagraph"/>
        <w:numPr>
          <w:ilvl w:val="0"/>
          <w:numId w:val="5"/>
        </w:numPr>
        <w:pPrChange w:id="0" w:author="Caren" w:date="2023-01-07T15:01:00Z">
          <w:pPr>
            <w:pStyle w:val="Bibliography"/>
          </w:pPr>
        </w:pPrChange>
        <w:rPr>
          <w:sz w:val="18"/>
          <w:szCs w:val="18"/>
          <w:ins w:id="198" w:author="Caren" w:date="2023-01-07T15:01:00Z"/>
        </w:rPr>
      </w:pPr>
      <w:ins w:id="196" w:author="Caren" w:date="2023-01-07T15:01:00Z">
        <w:bookmarkStart w:id="38" w:name="ref-escames2012exercise"/>
        <w:bookmarkEnd w:id="38"/>
        <w:r>
          <w:rPr>
            <w:sz w:val="18"/>
            <w:szCs w:val="18"/>
          </w:rPr>
          <w:t>Ruegsegger</w:t>
        </w:r>
      </w:ins>
      <w:ins w:id="197" w:author="Caren" w:date="2023-01-07T15:01:00Z">
        <w:r>
          <w:rPr>
            <w:sz w:val="18"/>
            <w:szCs w:val="18"/>
          </w:rPr>
          <w:t xml:space="preserve"> GN, Booth FW. Health benefits of exercise. Cold Spring Harbor perspectives in medicine. 2018;8(7):a029694.</w:t>
        </w:r>
      </w:ins>
    </w:p>
    <w:p>
      <w:pPr>
        <w:pStyle w:val="ListParagraph"/>
        <w:numPr>
          <w:ilvl w:val="0"/>
          <w:numId w:val="5"/>
        </w:numPr>
        <w:pPrChange w:id="0" w:author="Caren" w:date="2023-01-07T15:01:00Z">
          <w:pPr>
            <w:pStyle w:val="Bibliography"/>
          </w:pPr>
        </w:pPrChange>
        <w:rPr>
          <w:sz w:val="18"/>
          <w:szCs w:val="18"/>
          <w:ins w:id="200" w:author="Caren" w:date="2023-01-07T15:01:00Z"/>
        </w:rPr>
      </w:pPr>
      <w:bookmarkStart w:id="39" w:name="ref-ruegsegger2018health"/>
      <w:bookmarkEnd w:id="39"/>
      <w:r>
        <w:rPr>
          <w:sz w:val="18"/>
          <w:szCs w:val="18"/>
        </w:rPr>
        <w:t>Markotić</w:t>
      </w:r>
      <w:ins w:id="199" w:author="Caren" w:date="2023-01-07T15:01:00Z">
        <w:r>
          <w:rPr>
            <w:sz w:val="18"/>
            <w:szCs w:val="18"/>
          </w:rPr>
          <w:t xml:space="preserve"> V, Pokrajčić V, Babić M, et al. The positive effects of running on mental health. Psychiatria Danubina. 2020;32(suppl. 2):233-235.</w:t>
        </w:r>
      </w:ins>
    </w:p>
    <w:p>
      <w:pPr>
        <w:pStyle w:val="ListParagraph"/>
        <w:numPr>
          <w:ilvl w:val="0"/>
          <w:numId w:val="5"/>
        </w:numPr>
        <w:rPr>
          <w:sz w:val="18"/>
          <w:szCs w:val="18"/>
          <w:ins w:id="202" w:author="Caren" w:date="2023-01-07T15:11:00Z"/>
        </w:rPr>
      </w:pPr>
      <w:ins w:id="201" w:author="Caren" w:date="2023-01-07T15:01:00Z">
        <w:bookmarkStart w:id="40" w:name="ref-wang2021physical"/>
        <w:bookmarkStart w:id="41" w:name="ref-markotic2020positive"/>
        <w:bookmarkEnd w:id="41"/>
        <w:r>
          <w:rPr>
            <w:sz w:val="18"/>
            <w:szCs w:val="18"/>
          </w:rPr>
          <w:t>Wang Y, Ashokan K. Physical exercise: An overview of benefits from psychological level to genetics and beyond. Frontiers in Physiology. 2021;12.</w:t>
        </w:r>
      </w:ins>
      <w:bookmarkEnd w:id="40"/>
    </w:p>
    <w:p>
      <w:pPr>
        <w:pStyle w:val="MDPI71References"/>
        <w:numPr>
          <w:ilvl w:val="0"/>
          <w:numId w:val="5"/>
        </w:numPr>
        <w:rPr>
          <w:ins w:id="205" w:author="Caren" w:date="2023-01-07T15:11:00Z"/>
        </w:rPr>
      </w:pPr>
      <w:ins w:id="203" w:author="Caren" w:date="2023-01-07T15:11:00Z">
        <w:r>
          <w:rPr>
            <w:lang w:val="es-CL"/>
          </w:rPr>
          <w:t xml:space="preserve">Instituto Nacional de Estadísticas, Chile. Encuesta mensual de alojamiento turístico, actividades de alojamiento para estancias cortas, Región de Magallanes y Antártica Chilena. </w:t>
        </w:r>
      </w:ins>
      <w:ins w:id="204" w:author="Caren" w:date="2023-01-07T15:11:00Z">
        <w:r>
          <w:rPr/>
          <w:t>INE. Edición n°91, 2022. Available from: https://regiones.ine.cl/documentos/default-source/region-xii/estadisticas/actividad-del-turismo/boletines/2022/emat_jul_2022-(1-0)(3-0).pdf?sfvrsn=5075cbcd_4 (accessed on September 26, 2022)</w:t>
        </w:r>
      </w:ins>
    </w:p>
    <w:p>
      <w:pPr>
        <w:pStyle w:val="Normal"/>
        <w:rPr>
          <w:sz w:val="18"/>
          <w:szCs w:val="18"/>
          <w:ins w:id="207" w:author="Caren" w:date="2023-01-07T15:01:00Z"/>
        </w:rPr>
      </w:pPr>
      <w:ins w:id="206" w:author="Caren" w:date="2023-01-07T15:01:00Z">
        <w:r>
          <w:rPr>
            <w:sz w:val="18"/>
            <w:szCs w:val="18"/>
          </w:rPr>
        </w:r>
      </w:ins>
    </w:p>
    <w:p>
      <w:pPr>
        <w:pStyle w:val="MDPI21heading1"/>
        <w:ind w:left="0" w:hanging="0"/>
        <w:rPr/>
      </w:pPr>
      <w:r>
        <w:rPr/>
      </w:r>
    </w:p>
    <w:p>
      <w:pPr>
        <w:pStyle w:val="MDPI71References"/>
        <w:numPr>
          <w:ilvl w:val="0"/>
          <w:numId w:val="43"/>
        </w:numPr>
        <w:ind w:left="425" w:hanging="425"/>
        <w:rPr>
          <w:del w:id="209" w:author="Caren" w:date="2023-01-07T15:11:00Z"/>
        </w:rPr>
      </w:pPr>
      <w:del w:id="208" w:author="Caren" w:date="2023-01-07T15:11:00Z">
        <w:r>
          <w:rPr/>
          <w:delText>Fonte A, Coutinho B. Seasonal sensitivity and psychiatric morbidity: Study about seasonal affective disorder. BMC Psychiatry 2021;21:1–7.</w:delText>
        </w:r>
      </w:del>
    </w:p>
    <w:p>
      <w:pPr>
        <w:pStyle w:val="MDPI71References"/>
        <w:numPr>
          <w:ilvl w:val="0"/>
          <w:numId w:val="44"/>
        </w:numPr>
        <w:ind w:left="425" w:hanging="425"/>
        <w:rPr>
          <w:del w:id="212" w:author="Caren" w:date="2023-01-07T15:11:00Z"/>
        </w:rPr>
      </w:pPr>
      <w:del w:id="210" w:author="Caren" w:date="2023-01-07T15:11:00Z">
        <w:r>
          <w:rPr>
            <w:lang w:val="es-CL"/>
          </w:rPr>
          <w:delText xml:space="preserve">Alvarado-Aravena C, Estrada-Goic C, Núñez-Espinosa C. Sintomatologı́a depresiva y calidad de vida en estudiantes de medicina en alta latitud sur. </w:delText>
        </w:r>
      </w:del>
      <w:del w:id="211" w:author="Caren" w:date="2023-01-07T15:11:00Z">
        <w:r>
          <w:rPr/>
          <w:delText>Revista médica de Chile 2021;149:357–65.</w:delText>
        </w:r>
      </w:del>
    </w:p>
    <w:p>
      <w:pPr>
        <w:pStyle w:val="MDPI71References"/>
        <w:numPr>
          <w:ilvl w:val="0"/>
          <w:numId w:val="45"/>
        </w:numPr>
        <w:ind w:left="425" w:hanging="425"/>
        <w:rPr>
          <w:lang w:val="es-CL"/>
          <w:del w:id="214" w:author="Caren" w:date="2023-01-07T15:11:00Z"/>
        </w:rPr>
      </w:pPr>
      <w:del w:id="213" w:author="Caren" w:date="2023-01-07T15:11:00Z">
        <w:r>
          <w:rPr>
            <w:lang w:val="es-CL"/>
          </w:rPr>
          <w:delText>Gueichatureo Asencio I, Loezar Tillerı́a F, Mellado Quiroz V, Vera Vega C, Jelincic Vasquez C, Nuñez Espinoza C, et al. Sensibilidad estacional en población de altas latitudes y su relación con variables de adaptación y estilo de organización temporal del trabajo. Ciencias Psicológicas 2021;15.</w:delText>
        </w:r>
      </w:del>
    </w:p>
    <w:p>
      <w:pPr>
        <w:pStyle w:val="MDPI71References"/>
        <w:numPr>
          <w:ilvl w:val="0"/>
          <w:numId w:val="46"/>
        </w:numPr>
        <w:ind w:left="425" w:hanging="425"/>
        <w:rPr>
          <w:del w:id="216" w:author="Caren" w:date="2023-01-07T15:11:00Z"/>
        </w:rPr>
      </w:pPr>
      <w:del w:id="215" w:author="Caren" w:date="2023-01-07T15:11:00Z">
        <w:r>
          <w:rPr/>
          <w:delText>Lewy AJ, Sack RL, Singer CM, Whate DM, Hoban TM. Winter depression and the phase-shift hypothesis for bright light’s therapeutic effects: History, theory, and experimental evidence. Journal of Biological Rhythms 1988;3:121–34.</w:delText>
        </w:r>
      </w:del>
    </w:p>
    <w:p>
      <w:pPr>
        <w:pStyle w:val="MDPI71References"/>
        <w:numPr>
          <w:ilvl w:val="0"/>
          <w:numId w:val="47"/>
        </w:numPr>
        <w:ind w:left="425" w:hanging="425"/>
        <w:rPr>
          <w:del w:id="218" w:author="Caren" w:date="2023-01-07T15:11:00Z"/>
        </w:rPr>
      </w:pPr>
      <w:del w:id="217" w:author="Caren" w:date="2023-01-07T15:11:00Z">
        <w:r>
          <w:rPr/>
          <w:delText>Levitan RD. The chronobiology and neurobiology of winter seasonal affective disorder. Dialogues in Clinical Neuroscience 2022.</w:delText>
        </w:r>
      </w:del>
    </w:p>
    <w:p>
      <w:pPr>
        <w:pStyle w:val="MDPI71References"/>
        <w:numPr>
          <w:ilvl w:val="0"/>
          <w:numId w:val="48"/>
        </w:numPr>
        <w:ind w:left="425" w:hanging="425"/>
        <w:rPr>
          <w:del w:id="220" w:author="Caren" w:date="2023-01-07T15:11:00Z"/>
        </w:rPr>
      </w:pPr>
      <w:del w:id="219" w:author="Caren" w:date="2023-01-07T15:11:00Z">
        <w:r>
          <w:rPr/>
          <w:delText>Wirz-Justice A. Seasonality in affective disorders. General and Comparative Endocrinology 2018;258:244–9.</w:delText>
        </w:r>
      </w:del>
    </w:p>
    <w:p>
      <w:pPr>
        <w:pStyle w:val="MDPI71References"/>
        <w:numPr>
          <w:ilvl w:val="0"/>
          <w:numId w:val="49"/>
        </w:numPr>
        <w:ind w:left="425" w:hanging="425"/>
        <w:rPr>
          <w:del w:id="222" w:author="Caren" w:date="2023-01-07T15:11:00Z"/>
        </w:rPr>
      </w:pPr>
      <w:del w:id="221" w:author="Caren" w:date="2023-01-07T15:11:00Z">
        <w:r>
          <w:rPr/>
          <w:delText>Austen ML, Wilson GV. Increased vagal tone during winter in subsyndromal seasonal affective disorder. Biological Psychiatry 2001;50:28–34.</w:delText>
        </w:r>
      </w:del>
    </w:p>
    <w:p>
      <w:pPr>
        <w:pStyle w:val="MDPI71References"/>
        <w:numPr>
          <w:ilvl w:val="0"/>
          <w:numId w:val="50"/>
        </w:numPr>
        <w:ind w:left="425" w:hanging="425"/>
        <w:rPr>
          <w:del w:id="224" w:author="Caren" w:date="2023-01-07T15:11:00Z"/>
        </w:rPr>
      </w:pPr>
      <w:del w:id="223" w:author="Caren" w:date="2023-01-07T15:11:00Z">
        <w:r>
          <w:rPr/>
          <w:delText>Ardell JL, Armour JA. Neurocardiology: Structure-based function. Comprehensive Physiology 2011;6:1635–53.</w:delText>
        </w:r>
      </w:del>
    </w:p>
    <w:p>
      <w:pPr>
        <w:pStyle w:val="MDPI71References"/>
        <w:numPr>
          <w:ilvl w:val="0"/>
          <w:numId w:val="51"/>
        </w:numPr>
        <w:ind w:left="425" w:hanging="425"/>
        <w:rPr>
          <w:del w:id="226" w:author="Caren" w:date="2023-01-07T15:11:00Z"/>
        </w:rPr>
      </w:pPr>
      <w:del w:id="225" w:author="Caren" w:date="2023-01-07T15:11:00Z">
        <w:r>
          <w:rPr/>
          <w:delText>Munir S, Abbas M. Seasonal depressive disorder. StatPearls [internet], StatPearls Publishing; 2022.</w:delText>
        </w:r>
      </w:del>
    </w:p>
    <w:p>
      <w:pPr>
        <w:pStyle w:val="MDPI71References"/>
        <w:numPr>
          <w:ilvl w:val="0"/>
          <w:numId w:val="52"/>
        </w:numPr>
        <w:ind w:left="425" w:hanging="425"/>
        <w:rPr>
          <w:del w:id="228" w:author="Caren" w:date="2023-01-07T15:11:00Z"/>
        </w:rPr>
      </w:pPr>
      <w:del w:id="227" w:author="Caren" w:date="2023-01-07T15:11:00Z">
        <w:r>
          <w:rPr/>
          <w:delText>Galima SV, Vogel SR, Kowalski AW. Seasonal affective disorder: Common questions and answers. American Family Physician 2020;102:668–72.</w:delText>
        </w:r>
      </w:del>
    </w:p>
    <w:p>
      <w:pPr>
        <w:pStyle w:val="MDPI71References"/>
        <w:numPr>
          <w:ilvl w:val="0"/>
          <w:numId w:val="53"/>
        </w:numPr>
        <w:ind w:left="425" w:hanging="425"/>
        <w:rPr>
          <w:del w:id="230" w:author="Caren" w:date="2023-01-07T15:11:00Z"/>
        </w:rPr>
      </w:pPr>
      <w:del w:id="229" w:author="Caren" w:date="2023-01-07T15:11:00Z">
        <w:r>
          <w:rPr/>
          <w:delText>Lam RW, Tam EM, Yatham LN, Shiah I-S, Zis AP. Seasonal depression: The dual vulnerability hypothesis revisited. Journal of Affective Disorders 2001;63:123–32.</w:delText>
        </w:r>
      </w:del>
    </w:p>
    <w:p>
      <w:pPr>
        <w:pStyle w:val="MDPI71References"/>
        <w:numPr>
          <w:ilvl w:val="0"/>
          <w:numId w:val="54"/>
        </w:numPr>
        <w:ind w:left="425" w:hanging="425"/>
        <w:rPr>
          <w:del w:id="232" w:author="Caren" w:date="2023-01-07T15:11:00Z"/>
        </w:rPr>
      </w:pPr>
      <w:del w:id="231" w:author="Caren" w:date="2023-01-07T15:11:00Z">
        <w:r>
          <w:rPr/>
          <w:delText>Peiser B. Seasonal affective disorder and exercise treatment: A review. Biological Rhythm Research 2009;40:85–97.</w:delText>
        </w:r>
      </w:del>
    </w:p>
    <w:p>
      <w:pPr>
        <w:pStyle w:val="MDPI71References"/>
        <w:numPr>
          <w:ilvl w:val="0"/>
          <w:numId w:val="55"/>
        </w:numPr>
        <w:ind w:left="425" w:hanging="425"/>
        <w:rPr>
          <w:del w:id="234" w:author="Caren" w:date="2023-01-07T15:11:00Z"/>
        </w:rPr>
      </w:pPr>
      <w:del w:id="233" w:author="Caren" w:date="2023-01-07T15:11:00Z">
        <w:r>
          <w:rPr/>
          <w:delText>Bull FC, Al-Ansari SS, Biddle S, Borodulin K, Buman MP, Cardon G, et al. World health organization 2020 guidelines on physical activity and sedentary behaviour. British Journal of Sports Medicine 2020;54:1451–62.</w:delText>
        </w:r>
      </w:del>
    </w:p>
    <w:p>
      <w:pPr>
        <w:pStyle w:val="MDPI71References"/>
        <w:numPr>
          <w:ilvl w:val="0"/>
          <w:numId w:val="56"/>
        </w:numPr>
        <w:ind w:left="425" w:hanging="425"/>
        <w:rPr>
          <w:lang w:val="es-CL"/>
          <w:del w:id="236" w:author="Caren" w:date="2023-01-07T15:11:00Z"/>
        </w:rPr>
      </w:pPr>
      <w:del w:id="235" w:author="Caren" w:date="2023-01-07T15:11:00Z">
        <w:r>
          <w:rPr>
            <w:lang w:val="es-CL"/>
          </w:rPr>
          <w:delText>Alvarez-Pitti J, Mallén JAC, Trabazo RL, Lucı́a A, Lara DL de, Aznar LAM, et al. Ejercicio fı́sico como medicina en enfermedades crónicas durante la infancia y la adolescencia. Anales de pediatrı́a, vol. 92, Elsevier; 2020, p. 173–e1.</w:delText>
        </w:r>
      </w:del>
    </w:p>
    <w:p>
      <w:pPr>
        <w:pStyle w:val="MDPI71References"/>
        <w:numPr>
          <w:ilvl w:val="0"/>
          <w:numId w:val="57"/>
        </w:numPr>
        <w:ind w:left="425" w:hanging="425"/>
        <w:rPr>
          <w:del w:id="238" w:author="Caren" w:date="2023-01-07T15:11:00Z"/>
        </w:rPr>
      </w:pPr>
      <w:del w:id="237" w:author="Caren" w:date="2023-01-07T15:11:00Z">
        <w:r>
          <w:rPr/>
          <w:delText>Lavie CJ, Ozemek C, Carbone S, Katzmarzyk PT, Blair SN. Sedentary behavior, exercise, and cardiovascular health. Circulation Research 2019;124:799–815.</w:delText>
        </w:r>
      </w:del>
    </w:p>
    <w:p>
      <w:pPr>
        <w:pStyle w:val="MDPI71References"/>
        <w:numPr>
          <w:ilvl w:val="0"/>
          <w:numId w:val="58"/>
        </w:numPr>
        <w:ind w:left="425" w:hanging="425"/>
        <w:rPr>
          <w:del w:id="241" w:author="Caren" w:date="2023-01-07T15:11:00Z"/>
        </w:rPr>
      </w:pPr>
      <w:del w:id="239" w:author="Caren" w:date="2023-01-07T15:11:00Z">
        <w:r>
          <w:rPr>
            <w:lang w:val="es-CL"/>
          </w:rPr>
          <w:delText xml:space="preserve">Mosquera JCG, Vargas LFA. Sedentarismo, actividad fı́sica y salud: Una revision narrativa. </w:delText>
        </w:r>
      </w:del>
      <w:del w:id="240" w:author="Caren" w:date="2023-01-07T15:11:00Z">
        <w:r>
          <w:rPr/>
          <w:delText>Retos: Nuevas Tendencias En Educación fı́sica, Deporte y Recreación 2021:478–99.</w:delText>
        </w:r>
      </w:del>
    </w:p>
    <w:p>
      <w:pPr>
        <w:pStyle w:val="MDPI71References"/>
        <w:numPr>
          <w:ilvl w:val="0"/>
          <w:numId w:val="59"/>
        </w:numPr>
        <w:ind w:left="425" w:hanging="425"/>
        <w:rPr>
          <w:del w:id="243" w:author="Caren" w:date="2023-01-07T15:11:00Z"/>
        </w:rPr>
      </w:pPr>
      <w:del w:id="242" w:author="Caren" w:date="2023-01-07T15:11:00Z">
        <w:r>
          <w:rPr/>
          <w:delText>Manferdelli G, La Torre A, Codella R. Outdoor physical activity bears multiple benefits to health and society. The Journal of Sports Medicine and Physical Fitness 2019;59:868–79.</w:delText>
        </w:r>
      </w:del>
    </w:p>
    <w:p>
      <w:pPr>
        <w:pStyle w:val="MDPI71References"/>
        <w:numPr>
          <w:ilvl w:val="0"/>
          <w:numId w:val="60"/>
        </w:numPr>
        <w:ind w:left="425" w:hanging="425"/>
        <w:rPr>
          <w:del w:id="245" w:author="Caren" w:date="2023-01-07T15:11:00Z"/>
        </w:rPr>
      </w:pPr>
      <w:del w:id="244" w:author="Caren" w:date="2023-01-07T15:11:00Z">
        <w:r>
          <w:rPr/>
          <w:delText>Navalta JW, Bodell NG, Tanner EA, Aguilar CD, Radzak KN. Effect of exercise in a desert environment on physiological and subjective measures. International Journal of Environmental Health Research 2021;31:121–31.</w:delText>
        </w:r>
      </w:del>
    </w:p>
    <w:p>
      <w:pPr>
        <w:pStyle w:val="MDPI71References"/>
        <w:numPr>
          <w:ilvl w:val="0"/>
          <w:numId w:val="61"/>
        </w:numPr>
        <w:ind w:left="425" w:hanging="425"/>
        <w:rPr>
          <w:del w:id="247" w:author="Caren" w:date="2023-01-07T15:11:00Z"/>
        </w:rPr>
      </w:pPr>
      <w:del w:id="246" w:author="Caren" w:date="2023-01-07T15:11:00Z">
        <w:r>
          <w:rPr/>
          <w:delText>Wang X, Zhou Q, Zhang M, Zhang Q. Exercise in the park or gym? The physiological and mental responses of obese people walking in different settings at different speeds: A parallel group randomized trial. Frontiers in Psychology 2021:4644.</w:delText>
        </w:r>
      </w:del>
    </w:p>
    <w:p>
      <w:pPr>
        <w:pStyle w:val="MDPI71References"/>
        <w:numPr>
          <w:ilvl w:val="0"/>
          <w:numId w:val="62"/>
        </w:numPr>
        <w:ind w:left="425" w:hanging="425"/>
        <w:rPr>
          <w:del w:id="250" w:author="Caren" w:date="2023-01-07T15:11:00Z"/>
        </w:rPr>
      </w:pPr>
      <w:del w:id="248" w:author="Caren" w:date="2023-01-07T15:11:00Z">
        <w:r>
          <w:rPr>
            <w:lang w:val="es-CL"/>
          </w:rPr>
          <w:delText xml:space="preserve">Rivas Cárdenas D. El clima, caracteres, causas, clasificación, fenómenos y alteraciones climáticas. </w:delText>
        </w:r>
      </w:del>
      <w:del w:id="249" w:author="Caren" w:date="2023-01-07T15:11:00Z">
        <w:r>
          <w:rPr/>
          <w:delText>Aplicación didáctica 2018.</w:delText>
        </w:r>
      </w:del>
    </w:p>
    <w:p>
      <w:pPr>
        <w:pStyle w:val="MDPI71References"/>
        <w:numPr>
          <w:ilvl w:val="0"/>
          <w:numId w:val="63"/>
        </w:numPr>
        <w:ind w:left="425" w:hanging="425"/>
        <w:rPr>
          <w:del w:id="253" w:author="Caren" w:date="2023-01-07T15:11:00Z"/>
        </w:rPr>
      </w:pPr>
      <w:del w:id="251" w:author="Caren" w:date="2023-01-07T15:11:00Z">
        <w:r>
          <w:rPr>
            <w:lang w:val="es-CL"/>
          </w:rPr>
          <w:delText xml:space="preserve">Ministerio del deporte. Cuenta pública [Internet]. </w:delText>
        </w:r>
      </w:del>
      <w:del w:id="252" w:author="Caren" w:date="2023-01-07T15:11:00Z">
        <w:r>
          <w:rPr/>
          <w:delText>2020 [cited 2022 Aug 1]. Available from: https://cdn.digital.gob.cl/public_files/Campa%C3%B1as/Cuenta-P%C3%BAblica-2020/CP-sectoriales/23-2020-SECTORIAL-MINISTERIO-DEL-DEPORTE.pdf</w:delText>
        </w:r>
      </w:del>
    </w:p>
    <w:p>
      <w:pPr>
        <w:pStyle w:val="MDPI71References"/>
        <w:numPr>
          <w:ilvl w:val="0"/>
          <w:numId w:val="64"/>
        </w:numPr>
        <w:ind w:left="425" w:hanging="425"/>
        <w:rPr>
          <w:lang w:val="es-CL"/>
          <w:del w:id="255" w:author="Caren" w:date="2023-01-07T15:11:00Z"/>
        </w:rPr>
      </w:pPr>
      <w:del w:id="254" w:author="Caren" w:date="2023-01-07T15:11:00Z">
        <w:r>
          <w:rPr>
            <w:lang w:val="es-CL"/>
          </w:rPr>
          <w:delText>Santana A, Butorovic N, Olave C. Variación de la temperatura en punta arenas (chile) en los últimos 120 años. Anales del instituto de la patagonia, vol. 37, SciELO Chile; 2009, p. 85–96.</w:delText>
        </w:r>
      </w:del>
    </w:p>
    <w:p>
      <w:pPr>
        <w:pStyle w:val="MDPI71References"/>
        <w:numPr>
          <w:ilvl w:val="0"/>
          <w:numId w:val="65"/>
        </w:numPr>
        <w:ind w:left="425" w:hanging="425"/>
        <w:rPr>
          <w:del w:id="257" w:author="Caren" w:date="2023-01-07T15:11:00Z"/>
        </w:rPr>
      </w:pPr>
      <w:del w:id="256" w:author="Caren" w:date="2023-01-07T15:11:00Z">
        <w:r>
          <w:rPr/>
          <w:delText>Leppamaki SJ, Partonen TT, Hurme J, Lonnqvist JK. Randomized trial of the efficacy of bright-light exposure and aerobic exercise on depressive symptoms and serum lipids. The Journal of Clinical Psychiatry 2002;63:16854.</w:delText>
        </w:r>
      </w:del>
    </w:p>
    <w:p>
      <w:pPr>
        <w:pStyle w:val="MDPI71References"/>
        <w:numPr>
          <w:ilvl w:val="0"/>
          <w:numId w:val="66"/>
        </w:numPr>
        <w:ind w:left="425" w:hanging="425"/>
        <w:rPr>
          <w:lang w:val="es-CL"/>
          <w:del w:id="259" w:author="Caren" w:date="2023-01-07T15:11:00Z"/>
        </w:rPr>
      </w:pPr>
      <w:del w:id="258" w:author="Caren" w:date="2023-01-07T15:11:00Z">
        <w:r>
          <w:rPr>
            <w:lang w:val="es-CL"/>
          </w:rPr>
          <w:delText>Deporte S del. POLÍTICA REGIONAL DE ACTIVIDAD fÍSICA y DEPORTE 2017-2025 2017.</w:delText>
        </w:r>
      </w:del>
    </w:p>
    <w:p>
      <w:pPr>
        <w:pStyle w:val="MDPI71References"/>
        <w:numPr>
          <w:ilvl w:val="0"/>
          <w:numId w:val="67"/>
        </w:numPr>
        <w:ind w:left="425" w:hanging="425"/>
        <w:rPr>
          <w:del w:id="262" w:author="Caren" w:date="2023-01-07T15:11:00Z"/>
        </w:rPr>
      </w:pPr>
      <w:del w:id="260" w:author="Caren" w:date="2023-01-07T15:11:00Z">
        <w:r>
          <w:rPr>
            <w:lang w:val="es-CL"/>
          </w:rPr>
          <w:delText xml:space="preserve">Adan A, Natale V, Fabbri M. PROPIEDADES PSICOMÉTRICAS DE LA VERSIÓn CASTELLANA DEL CUESTIONARIO DE EVALUACIÓn DE PATRÓn ESTACIONAL (SPAQ). </w:delText>
        </w:r>
      </w:del>
      <w:del w:id="261" w:author="Caren" w:date="2023-01-07T15:11:00Z">
        <w:r>
          <w:rPr/>
          <w:delText>Revista Latinoamericana de Psicologı́a 2006;38:59–69.</w:delText>
        </w:r>
      </w:del>
    </w:p>
    <w:p>
      <w:pPr>
        <w:pStyle w:val="MDPI71References"/>
        <w:numPr>
          <w:ilvl w:val="0"/>
          <w:numId w:val="68"/>
        </w:numPr>
        <w:ind w:left="425" w:hanging="425"/>
        <w:rPr>
          <w:del w:id="265" w:author="Caren" w:date="2023-01-07T15:11:00Z"/>
        </w:rPr>
      </w:pPr>
      <w:del w:id="263" w:author="Caren" w:date="2023-01-07T15:11:00Z">
        <w:r>
          <w:rPr>
            <w:lang w:val="es-CL"/>
          </w:rPr>
          <w:delText xml:space="preserve">Goikolea J, Miralles G, Bulbena Cabré A, Vieta E, Bulbena A. Adaptación española del cuestionario de evaluación de perfil estacional (seasonal pattern assessment questionnaire, SPAQ) en las versiones de adultos e infanto-juvenil. </w:delText>
        </w:r>
      </w:del>
      <w:del w:id="264" w:author="Caren" w:date="2023-01-07T15:11:00Z">
        <w:r>
          <w:rPr/>
          <w:delText>Actas Españolas de Psiquiatrı́a 2003;31:192–8.</w:delText>
        </w:r>
      </w:del>
    </w:p>
    <w:p>
      <w:pPr>
        <w:pStyle w:val="MDPI71References"/>
        <w:numPr>
          <w:ilvl w:val="0"/>
          <w:numId w:val="69"/>
        </w:numPr>
        <w:ind w:left="425" w:hanging="425"/>
        <w:rPr>
          <w:del w:id="267" w:author="Caren" w:date="2023-01-07T15:11:00Z"/>
        </w:rPr>
      </w:pPr>
      <w:del w:id="266" w:author="Caren" w:date="2023-01-07T15:11:00Z">
        <w:r>
          <w:rPr/>
          <w:delText>Mersch PPA, Middendorp HM, Bouhuys AL, Beersma DG, Hoofdakker RH van den. Seasonal affective disorder and latitude: A review of the literature. Journal of Affective Disorders 1999;53:35–48.</w:delText>
        </w:r>
      </w:del>
    </w:p>
    <w:p>
      <w:pPr>
        <w:pStyle w:val="MDPI71References"/>
        <w:numPr>
          <w:ilvl w:val="0"/>
          <w:numId w:val="70"/>
        </w:numPr>
        <w:ind w:left="425" w:hanging="425"/>
        <w:rPr>
          <w:del w:id="269" w:author="Caren" w:date="2023-01-07T15:11:00Z"/>
        </w:rPr>
      </w:pPr>
      <w:del w:id="268" w:author="Caren" w:date="2023-01-07T15:11:00Z">
        <w:r>
          <w:rPr/>
          <w:delText>Melrose S. Seasonal affective disorder: An overview of assessment and treatment approaches. Depression Research and Treatment 2015;2015.</w:delText>
        </w:r>
      </w:del>
    </w:p>
    <w:p>
      <w:pPr>
        <w:pStyle w:val="MDPI71References"/>
        <w:numPr>
          <w:ilvl w:val="0"/>
          <w:numId w:val="71"/>
        </w:numPr>
        <w:ind w:left="425" w:hanging="425"/>
        <w:rPr>
          <w:del w:id="271" w:author="Caren" w:date="2023-01-07T15:11:00Z"/>
        </w:rPr>
      </w:pPr>
      <w:del w:id="270" w:author="Caren" w:date="2023-01-07T15:11:00Z">
        <w:r>
          <w:rPr/>
          <w:delText>Kafka GJ, Kozma A. The construct validity of ryff’s scales of psychological well-being (SPWB) and their relationship to measures of subjective well-being. Social Indicators Research 2002;57:171–90.</w:delText>
        </w:r>
      </w:del>
    </w:p>
    <w:p>
      <w:pPr>
        <w:pStyle w:val="MDPI71References"/>
        <w:numPr>
          <w:ilvl w:val="0"/>
          <w:numId w:val="72"/>
        </w:numPr>
        <w:ind w:left="425" w:hanging="425"/>
        <w:rPr>
          <w:del w:id="273" w:author="Caren" w:date="2023-01-07T15:11:00Z"/>
        </w:rPr>
      </w:pPr>
      <w:del w:id="272" w:author="Caren" w:date="2023-01-07T15:11:00Z">
        <w:r>
          <w:rPr/>
          <w:delText>WHO O. WHO guidelines on physical activity and sedentary behaviour. Geneva: World Health Organization 2020.</w:delText>
        </w:r>
      </w:del>
    </w:p>
    <w:p>
      <w:pPr>
        <w:pStyle w:val="MDPI71References"/>
        <w:numPr>
          <w:ilvl w:val="0"/>
          <w:numId w:val="73"/>
        </w:numPr>
        <w:ind w:left="425" w:hanging="425"/>
        <w:rPr>
          <w:del w:id="275" w:author="Caren" w:date="2023-01-07T15:11:00Z"/>
        </w:rPr>
      </w:pPr>
      <w:del w:id="274" w:author="Caren" w:date="2023-01-07T15:11:00Z">
        <w:r>
          <w:rPr/>
          <w:delText>R Core Team. R: A language and environment for statistical computing. Vienna, Austria: R Foundation for Statistical Computing; 2021.</w:delText>
        </w:r>
      </w:del>
    </w:p>
    <w:p>
      <w:pPr>
        <w:pStyle w:val="MDPI71References"/>
        <w:numPr>
          <w:ilvl w:val="0"/>
          <w:numId w:val="74"/>
        </w:numPr>
        <w:ind w:left="425" w:hanging="425"/>
        <w:rPr>
          <w:del w:id="278" w:author="Caren" w:date="2023-01-07T15:11:00Z"/>
        </w:rPr>
      </w:pPr>
      <w:del w:id="276" w:author="Caren" w:date="2023-01-07T15:11:00Z">
        <w:r>
          <w:rPr>
            <w:lang w:val="es-CL"/>
          </w:rPr>
          <w:delText xml:space="preserve">Escames G, Ozturk G, Baño-Otálora B, Pozo MJ, Madrid JA, Reiter RJ, et al. </w:delText>
        </w:r>
      </w:del>
      <w:del w:id="277" w:author="Caren" w:date="2023-01-07T15:11:00Z">
        <w:r>
          <w:rPr/>
          <w:delText>Exercise and melatonin in humans: Reciprocal benefits. Journal of Pineal Research 2012;52:1–11.</w:delText>
        </w:r>
      </w:del>
    </w:p>
    <w:p>
      <w:pPr>
        <w:pStyle w:val="MDPI71References"/>
        <w:numPr>
          <w:ilvl w:val="0"/>
          <w:numId w:val="75"/>
        </w:numPr>
        <w:ind w:left="425" w:hanging="425"/>
        <w:rPr>
          <w:del w:id="280" w:author="Caren" w:date="2023-01-07T15:11:00Z"/>
        </w:rPr>
      </w:pPr>
      <w:del w:id="279" w:author="Caren" w:date="2023-01-07T15:11:00Z">
        <w:r>
          <w:rPr/>
          <w:delText>Ruegsegger GN, Booth FW. Health benefits of exercise. Cold Spring Harbor Perspectives in Medicine 2018;8:a029694.</w:delText>
        </w:r>
      </w:del>
    </w:p>
    <w:p>
      <w:pPr>
        <w:pStyle w:val="MDPI71References"/>
        <w:numPr>
          <w:ilvl w:val="0"/>
          <w:numId w:val="76"/>
        </w:numPr>
        <w:ind w:left="425" w:hanging="425"/>
        <w:rPr>
          <w:del w:id="282" w:author="Caren" w:date="2023-01-07T15:11:00Z"/>
        </w:rPr>
      </w:pPr>
      <w:del w:id="281" w:author="Caren" w:date="2023-01-07T15:11:00Z">
        <w:r>
          <w:rPr/>
          <w:delText>Markotić V, Pokrajčić V, Babić M, Radančević D, Grle M, Miljko M, et al. The positive effects of running on mental health. Psychiatria Danubina 2020;32:233–5.</w:delText>
        </w:r>
      </w:del>
    </w:p>
    <w:p>
      <w:pPr>
        <w:pStyle w:val="MDPI71References"/>
        <w:numPr>
          <w:ilvl w:val="0"/>
          <w:numId w:val="77"/>
        </w:numPr>
        <w:ind w:left="425" w:hanging="425"/>
        <w:rPr>
          <w:del w:id="284" w:author="Caren" w:date="2023-01-07T15:11:00Z"/>
        </w:rPr>
      </w:pPr>
      <w:del w:id="283" w:author="Caren" w:date="2023-01-07T15:11:00Z">
        <w:r>
          <w:rPr/>
          <w:delText>Wang Y, Ashokan K. Physical exercise: An overview of benefits from psychological level to genetics and beyond. Frontiers in Physiology 2021;12.</w:delText>
        </w:r>
      </w:del>
    </w:p>
    <w:p>
      <w:pPr>
        <w:pStyle w:val="MDPI71References"/>
        <w:numPr>
          <w:ilvl w:val="0"/>
          <w:numId w:val="78"/>
        </w:numPr>
        <w:ind w:left="425" w:hanging="425"/>
        <w:rPr>
          <w:del w:id="287" w:author="Caren" w:date="2023-01-07T15:11:00Z"/>
        </w:rPr>
      </w:pPr>
      <w:del w:id="285" w:author="Caren" w:date="2023-01-07T15:11:00Z">
        <w:r>
          <w:rPr>
            <w:lang w:val="es-CL"/>
          </w:rPr>
          <w:delText xml:space="preserve">Instituto Nacional de Estadísticas, Chile. Encuesta mensual de alojamiento turístico, actividades de alojamiento para estancias cortas, Región de Magallanes y Antártica Chilena. </w:delText>
        </w:r>
      </w:del>
      <w:del w:id="286" w:author="Caren" w:date="2023-01-07T15:11:00Z">
        <w:r>
          <w:rPr/>
          <w:delText>INE. Edición n°91, 2022. Available from: https://regiones.ine.cl/documentos/default-source/region-xii/estadisticas/actividad-del-turismo/boletines/2022/emat_jul_2022-(1-0)(3-0).pdf?sfvrsn=5075cbcd_4 (accessed on September 26, 2022)</w:delText>
        </w:r>
      </w:del>
    </w:p>
    <w:p>
      <w:pPr>
        <w:pStyle w:val="MDPI71References"/>
        <w:numPr>
          <w:ilvl w:val="0"/>
          <w:numId w:val="0"/>
        </w:numPr>
        <w:ind w:left="425" w:hanging="425"/>
        <w:rPr>
          <w:del w:id="289" w:author="Caren" w:date="2023-01-07T15:11:00Z"/>
        </w:rPr>
      </w:pPr>
      <w:del w:id="288" w:author="Caren" w:date="2023-01-07T15:11:00Z">
        <w:r>
          <w:rPr/>
        </w:r>
      </w:del>
    </w:p>
    <w:p>
      <w:pPr>
        <w:pStyle w:val="MDPI71References"/>
        <w:numPr>
          <w:ilvl w:val="0"/>
          <w:numId w:val="0"/>
        </w:numPr>
        <w:ind w:left="425" w:hanging="425"/>
        <w:rPr>
          <w:del w:id="291" w:author="Caren" w:date="2023-01-07T15:11:00Z"/>
        </w:rPr>
      </w:pPr>
      <w:del w:id="290" w:author="Caren" w:date="2023-01-07T15:11:00Z">
        <w:r>
          <w:rPr/>
        </w:r>
      </w:del>
    </w:p>
    <w:p>
      <w:pPr>
        <w:pStyle w:val="MDPI71References"/>
        <w:numPr>
          <w:ilvl w:val="0"/>
          <w:numId w:val="0"/>
        </w:numPr>
        <w:ind w:left="425" w:hanging="425"/>
        <w:rPr/>
      </w:pPr>
      <w:r>
        <w:rPr/>
      </w:r>
    </w:p>
    <w:p>
      <w:pPr>
        <w:pStyle w:val="MDPI71References"/>
        <w:numPr>
          <w:ilvl w:val="0"/>
          <w:numId w:val="0"/>
        </w:numPr>
        <w:ind w:left="425" w:hanging="425"/>
        <w:rPr/>
      </w:pPr>
      <w:r>
        <w:rPr/>
      </w:r>
    </w:p>
    <w:p>
      <w:pPr>
        <w:pStyle w:val="MDPI71References"/>
        <w:numPr>
          <w:ilvl w:val="0"/>
          <w:numId w:val="0"/>
        </w:numPr>
        <w:ind w:left="425" w:hanging="425"/>
        <w:rPr/>
      </w:pPr>
      <w:r>
        <w:rPr/>
      </w:r>
    </w:p>
    <w:p>
      <w:pPr>
        <w:pStyle w:val="MDPI71References"/>
        <w:numPr>
          <w:ilvl w:val="0"/>
          <w:numId w:val="0"/>
        </w:numPr>
        <w:ind w:left="425" w:hanging="425"/>
        <w:rPr/>
      </w:pPr>
      <w:r>
        <w:rPr/>
      </w:r>
    </w:p>
    <w:p>
      <w:pPr>
        <w:pStyle w:val="MDPI71References"/>
        <w:numPr>
          <w:ilvl w:val="0"/>
          <w:numId w:val="0"/>
        </w:numPr>
        <w:ind w:left="425" w:hanging="425"/>
        <w:rPr/>
      </w:pPr>
      <w:r>
        <w:rPr/>
      </w:r>
    </w:p>
    <w:p>
      <w:pPr>
        <w:pStyle w:val="MDPI71References"/>
        <w:numPr>
          <w:ilvl w:val="0"/>
          <w:numId w:val="0"/>
        </w:numPr>
        <w:ind w:left="425" w:hanging="425"/>
        <w:rPr/>
      </w:pPr>
      <w:r>
        <w:rPr/>
      </w:r>
    </w:p>
    <w:p>
      <w:pPr>
        <w:pStyle w:val="MDPI71References"/>
        <w:numPr>
          <w:ilvl w:val="0"/>
          <w:numId w:val="0"/>
        </w:numPr>
        <w:ind w:left="425" w:hanging="425"/>
        <w:rPr/>
      </w:pPr>
      <w:r>
        <w:rPr/>
      </w:r>
    </w:p>
    <w:p>
      <w:pPr>
        <w:pStyle w:val="MDPI71References"/>
        <w:numPr>
          <w:ilvl w:val="0"/>
          <w:numId w:val="0"/>
        </w:numPr>
        <w:ind w:left="425" w:hanging="425"/>
        <w:rPr/>
      </w:pPr>
      <w:r>
        <w:rPr/>
      </w:r>
    </w:p>
    <w:p>
      <w:pPr>
        <w:pStyle w:val="MDPI71References"/>
        <w:numPr>
          <w:ilvl w:val="0"/>
          <w:numId w:val="0"/>
        </w:numPr>
        <w:ind w:left="425" w:hanging="425"/>
        <w:rPr/>
      </w:pPr>
      <w:r>
        <w:rPr/>
      </w:r>
    </w:p>
    <w:sectPr>
      <w:headerReference w:type="even" r:id="rId7"/>
      <w:headerReference w:type="default" r:id="rId8"/>
      <w:headerReference w:type="first" r:id="rId9"/>
      <w:footerReference w:type="default" r:id="rId10"/>
      <w:footerReference w:type="first" r:id="rId11"/>
      <w:type w:val="nextPage"/>
      <w:pgSz w:w="11906" w:h="16838"/>
      <w:pgMar w:left="720" w:right="720" w:gutter="0" w:header="1020" w:top="1417" w:footer="340" w:bottom="1077"/>
      <w:lnNumType w:countBy="1" w:restart="continuous" w:distance="255"/>
      <w:pgNumType w:start="1" w:fmt="decimal"/>
      <w:formProt w:val="false"/>
      <w:titlePg/>
      <w:textDirection w:val="lrTb"/>
      <w:bidi/>
      <w:docGrid w:type="lines" w:linePitch="326" w:charSpace="16384"/>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Caren" w:date="2023-01-07T13:54:00Z" w:initials="C">
    <w:p>
      <w:r>
        <w:rPr>
          <w:rFonts w:ascii="Liberation Serif" w:hAnsi="Liberation Serif" w:eastAsia="Tahoma" w:cs="Tahoma"/>
          <w:color w:val="auto"/>
          <w:sz w:val="24"/>
          <w:szCs w:val="24"/>
          <w:lang w:val="en-US" w:eastAsia="en-US" w:bidi="en-US"/>
        </w:rPr>
        <w:t>https://www.sciencedirect.com/science/article/pii/S0361923018304507?via%3Dihub</w:t>
      </w:r>
    </w:p>
    <w:p>
      <w:r>
        <w:rPr>
          <w:rFonts w:ascii="Liberation Serif" w:hAnsi="Liberation Serif" w:eastAsia="Tahoma" w:cs="Tahoma"/>
          <w:color w:val="auto"/>
          <w:sz w:val="24"/>
          <w:szCs w:val="24"/>
          <w:lang w:val="en-US" w:eastAsia="en-US" w:bidi="en-US"/>
        </w:rPr>
      </w:r>
    </w:p>
    <w:p>
      <w:r>
        <w:rPr>
          <w:rFonts w:ascii="Liberation Serif" w:hAnsi="Liberation Serif" w:eastAsia="Tahoma" w:cs="Tahoma"/>
          <w:color w:val="auto"/>
          <w:sz w:val="24"/>
          <w:szCs w:val="24"/>
          <w:lang w:val="en-US" w:eastAsia="en-US" w:bidi="en-US"/>
        </w:rPr>
        <w:t>https://pubmed.ncbi.nlm.nih.gov/32491278/</w:t>
      </w:r>
    </w:p>
    <w:p>
      <w:r>
        <w:rPr>
          <w:rFonts w:ascii="Liberation Serif" w:hAnsi="Liberation Serif" w:eastAsia="Tahoma" w:cs="Tahoma"/>
          <w:color w:val="auto"/>
          <w:sz w:val="24"/>
          <w:szCs w:val="24"/>
          <w:lang w:val="en-US" w:eastAsia="en-US" w:bidi="en-US"/>
        </w:rPr>
      </w:r>
    </w:p>
    <w:p>
      <w:r>
        <w:rPr>
          <w:rFonts w:ascii="Liberation Serif" w:hAnsi="Liberation Serif" w:eastAsia="Tahoma" w:cs="Tahoma"/>
          <w:color w:val="auto"/>
          <w:sz w:val="24"/>
          <w:szCs w:val="24"/>
          <w:lang w:val="en-US" w:eastAsia="en-US" w:bidi="en-US"/>
        </w:rPr>
        <w:t>https://www.sciencedirect.com/science/article/abs/pii/S0149763419305640?via%3Dihub</w:t>
      </w:r>
    </w:p>
  </w:comment>
  <w:comment w:id="2" w:author="Caren" w:date="2023-01-07T14:20:00Z" w:initials="C">
    <w:p>
      <w:r>
        <w:rPr>
          <w:rFonts w:ascii="Liberation Serif" w:hAnsi="Liberation Serif" w:eastAsia="Tahoma" w:cs="Tahoma"/>
          <w:color w:val="auto"/>
          <w:sz w:val="24"/>
          <w:szCs w:val="24"/>
          <w:lang w:val="en-US" w:eastAsia="en-US" w:bidi="en-US"/>
        </w:rPr>
        <w:t>https://www.sciencedirect.com/science/article/abs/pii/S0301051118300656?via%3Dihub</w:t>
      </w:r>
    </w:p>
    <w:p>
      <w:r>
        <w:rPr>
          <w:rFonts w:ascii="Liberation Serif" w:hAnsi="Liberation Serif" w:eastAsia="Tahoma" w:cs="Tahoma"/>
          <w:color w:val="auto"/>
          <w:sz w:val="24"/>
          <w:szCs w:val="24"/>
          <w:lang w:val="en-US" w:eastAsia="en-US" w:bidi="en-US"/>
        </w:rPr>
      </w:r>
    </w:p>
    <w:p>
      <w:r>
        <w:rPr>
          <w:rFonts w:ascii="Liberation Serif" w:hAnsi="Liberation Serif" w:eastAsia="Tahoma" w:cs="Tahoma"/>
          <w:color w:val="auto"/>
          <w:sz w:val="24"/>
          <w:szCs w:val="24"/>
          <w:lang w:val="en-US" w:eastAsia="en-US" w:bidi="en-US"/>
        </w:rPr>
        <w:t>https://pubmed.ncbi.nlm.nih.gov/30099000/</w:t>
      </w:r>
    </w:p>
  </w:comment>
  <w:comment w:id="1" w:author="Caren" w:date="2023-01-07T14:26:00Z" w:initials="C">
    <w:p>
      <w:r>
        <w:rPr>
          <w:rFonts w:ascii="Liberation Serif" w:hAnsi="Liberation Serif" w:eastAsia="Tahoma" w:cs="Tahoma"/>
          <w:color w:val="auto"/>
          <w:sz w:val="24"/>
          <w:szCs w:val="24"/>
          <w:lang w:val="en-US" w:eastAsia="en-US" w:bidi="en-US"/>
        </w:rPr>
        <w:t>https://pubmed.ncbi.nlm.nih.gov/29690792/</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Palatino Linotype">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Times New Roman">
    <w:charset w:val="01"/>
    <w:family w:val="roman"/>
    <w:pitch w:val="variable"/>
  </w:font>
  <w:font w:name="SimSun">
    <w:charset w:val="01"/>
    <w:family w:val="roman"/>
    <w:pitch w:val="variable"/>
  </w:font>
  <w:font w:name="Symbol">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lineRule="auto" w:line="240"/>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MDPIfooterfirstpage"/>
      <w:pBdr>
        <w:top w:val="single" w:sz="4" w:space="0" w:color="000000"/>
      </w:pBdr>
      <w:snapToGrid w:val="false"/>
      <w:spacing w:lineRule="exact" w:line="100" w:before="480" w:after="0"/>
      <w:rPr>
        <w:i/>
        <w:i/>
        <w:szCs w:val="16"/>
      </w:rPr>
    </w:pPr>
    <w:r>
      <w:rPr>
        <w:i/>
        <w:szCs w:val="16"/>
      </w:rPr>
    </w:r>
  </w:p>
  <w:p>
    <w:pPr>
      <w:pStyle w:val="MDPIfooterfirstpage"/>
      <w:tabs>
        <w:tab w:val="clear" w:pos="8845"/>
        <w:tab w:val="right" w:pos="10466" w:leader="none"/>
      </w:tabs>
      <w:spacing w:lineRule="auto" w:line="240"/>
      <w:jc w:val="both"/>
      <w:rPr>
        <w:lang w:val="fr-CH"/>
      </w:rPr>
    </w:pPr>
    <w:r>
      <w:rPr>
        <w:i/>
        <w:szCs w:val="16"/>
      </w:rPr>
      <w:t>Int. J. Environ. Res. Public Health</w:t>
    </w:r>
    <w:r>
      <w:rPr>
        <w:szCs w:val="16"/>
      </w:rPr>
      <w:t xml:space="preserve"> </w:t>
    </w:r>
    <w:r>
      <w:rPr>
        <w:b/>
        <w:szCs w:val="16"/>
      </w:rPr>
      <w:t>2022</w:t>
    </w:r>
    <w:r>
      <w:rPr>
        <w:szCs w:val="16"/>
      </w:rPr>
      <w:t>,</w:t>
    </w:r>
    <w:r>
      <w:rPr>
        <w:i/>
        <w:szCs w:val="16"/>
      </w:rPr>
      <w:t xml:space="preserve"> 19</w:t>
    </w:r>
    <w:r>
      <w:rPr>
        <w:szCs w:val="16"/>
      </w:rPr>
      <w:t>, x. https://doi.org/10.3390/xxxxx</w:t>
    </w:r>
    <w:r>
      <w:rPr>
        <w:lang w:val="fr-CH"/>
      </w:rPr>
      <w:tab/>
      <w:t>www.mdpi.com/journal/</w:t>
    </w:r>
    <w:r>
      <w:rPr/>
      <w:t>ijerph</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pBdr>
        <w:bottom w:val="nil"/>
      </w:pBdr>
      <w:rPr/>
    </w:pPr>
    <w:r>
      <w:rPr>
        <w:rtl w:val="true"/>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510"/>
        <w:tab w:val="right" w:pos="10466" w:leader="none"/>
      </w:tabs>
      <w:snapToGrid w:val="false"/>
      <w:spacing w:lineRule="auto" w:line="240"/>
      <w:rPr>
        <w:sz w:val="16"/>
      </w:rPr>
    </w:pPr>
    <w:r>
      <w:rPr>
        <w:i/>
        <w:sz w:val="16"/>
      </w:rPr>
      <w:t xml:space="preserve">Int. J. Environ. Res. Public Health </w:t>
    </w:r>
    <w:r>
      <w:rPr>
        <w:b/>
        <w:sz w:val="16"/>
      </w:rPr>
      <w:t>2022</w:t>
    </w:r>
    <w:r>
      <w:rPr>
        <w:sz w:val="16"/>
      </w:rPr>
      <w:t>,</w:t>
    </w:r>
    <w:r>
      <w:rPr>
        <w:i/>
        <w:sz w:val="16"/>
      </w:rPr>
      <w:t xml:space="preserve"> 19</w:t>
    </w:r>
    <w:r>
      <w:rPr>
        <w:sz w:val="16"/>
      </w:rPr>
      <w:t>, x FOR PEER REVIEW</w:t>
      <w:tab/>
    </w:r>
    <w:r>
      <w:rPr>
        <w:sz w:val="16"/>
      </w:rPr>
      <w:fldChar w:fldCharType="begin"/>
    </w:r>
    <w:r>
      <w:rPr>
        <w:sz w:val="16"/>
      </w:rPr>
      <w:instrText xml:space="preserve"> PAGE </w:instrText>
    </w:r>
    <w:r>
      <w:rPr>
        <w:sz w:val="16"/>
      </w:rPr>
      <w:fldChar w:fldCharType="separate"/>
    </w:r>
    <w:r>
      <w:rPr>
        <w:sz w:val="16"/>
      </w:rPr>
      <w:t>14</w:t>
    </w:r>
    <w:r>
      <w:rPr>
        <w:sz w:val="16"/>
      </w:rPr>
      <w:fldChar w:fldCharType="end"/>
    </w:r>
    <w:r>
      <w:rPr>
        <w:sz w:val="16"/>
      </w:rPr>
      <w:t xml:space="preserve"> of </w:t>
    </w:r>
    <w:r>
      <w:rPr>
        <w:sz w:val="16"/>
      </w:rPr>
      <w:fldChar w:fldCharType="begin"/>
    </w:r>
    <w:r>
      <w:rPr>
        <w:sz w:val="16"/>
      </w:rPr>
      <w:instrText xml:space="preserve"> NUMPAGES </w:instrText>
    </w:r>
    <w:r>
      <w:rPr>
        <w:sz w:val="16"/>
      </w:rPr>
      <w:fldChar w:fldCharType="separate"/>
    </w:r>
    <w:r>
      <w:rPr>
        <w:sz w:val="16"/>
      </w:rPr>
      <w:t>14</w:t>
    </w:r>
    <w:r>
      <w:rPr>
        <w:sz w:val="16"/>
      </w:rPr>
      <w:fldChar w:fldCharType="end"/>
    </w:r>
  </w:p>
  <w:p>
    <w:pPr>
      <w:pStyle w:val="Normal"/>
      <w:pBdr>
        <w:bottom w:val="single" w:sz="4" w:space="1" w:color="000000"/>
      </w:pBdr>
      <w:tabs>
        <w:tab w:val="clear" w:pos="510"/>
        <w:tab w:val="right" w:pos="8844" w:leader="none"/>
      </w:tabs>
      <w:snapToGrid w:val="false"/>
      <w:spacing w:lineRule="exact" w:line="100" w:before="0" w:after="480"/>
      <w:jc w:val="left"/>
      <w:rPr>
        <w:sz w:val="16"/>
      </w:rPr>
    </w:pPr>
    <w:r>
      <w:rPr>
        <w:sz w:val="16"/>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10487" w:type="dxa"/>
      <w:jc w:val="left"/>
      <w:tblInd w:w="0" w:type="dxa"/>
      <w:tblLayout w:type="fixed"/>
      <w:tblCellMar>
        <w:top w:w="0" w:type="dxa"/>
        <w:left w:w="0" w:type="dxa"/>
        <w:bottom w:w="0" w:type="dxa"/>
        <w:right w:w="0" w:type="dxa"/>
      </w:tblCellMar>
      <w:tblLook w:val="04a0" w:noVBand="1" w:noHBand="0" w:lastColumn="0" w:firstColumn="1" w:lastRow="0" w:firstRow="1"/>
    </w:tblPr>
    <w:tblGrid>
      <w:gridCol w:w="3676"/>
      <w:gridCol w:w="4538"/>
      <w:gridCol w:w="2273"/>
    </w:tblGrid>
    <w:tr>
      <w:trPr>
        <w:trHeight w:val="686" w:hRule="atLeast"/>
      </w:trPr>
      <w:tc>
        <w:tcPr>
          <w:tcW w:w="3676" w:type="dxa"/>
          <w:tcBorders/>
          <w:shd w:color="auto" w:fill="auto" w:val="clear"/>
          <w:vAlign w:val="center"/>
        </w:tcPr>
        <w:p>
          <w:pPr>
            <w:pStyle w:val="Header"/>
            <w:widowControl w:val="false"/>
            <w:pBdr>
              <w:bottom w:val="nil"/>
            </w:pBdr>
            <w:jc w:val="left"/>
            <w:rPr>
              <w:rFonts w:eastAsia="DengXian"/>
              <w:b/>
              <w:b/>
              <w:bCs/>
            </w:rPr>
          </w:pPr>
          <w:r>
            <w:rPr/>
            <w:drawing>
              <wp:inline distT="0" distB="0" distL="0" distR="0">
                <wp:extent cx="1828800" cy="429260"/>
                <wp:effectExtent l="0" t="0" r="0" b="0"/>
                <wp:docPr id="5" name="Picture 3" descr="C:\Users\home\Desktop\logos\png\ijerph-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C:\Users\home\Desktop\logos\png\ijerph-logo.png"/>
                        <pic:cNvPicPr>
                          <a:picLocks noChangeAspect="1" noChangeArrowheads="1"/>
                        </pic:cNvPicPr>
                      </pic:nvPicPr>
                      <pic:blipFill>
                        <a:blip r:embed="rId1"/>
                        <a:stretch>
                          <a:fillRect/>
                        </a:stretch>
                      </pic:blipFill>
                      <pic:spPr bwMode="auto">
                        <a:xfrm>
                          <a:off x="0" y="0"/>
                          <a:ext cx="1828800" cy="429260"/>
                        </a:xfrm>
                        <a:prstGeom prst="rect">
                          <a:avLst/>
                        </a:prstGeom>
                      </pic:spPr>
                    </pic:pic>
                  </a:graphicData>
                </a:graphic>
              </wp:inline>
            </w:drawing>
          </w:r>
        </w:p>
      </w:tc>
      <w:tc>
        <w:tcPr>
          <w:tcW w:w="4538" w:type="dxa"/>
          <w:tcBorders/>
          <w:shd w:color="auto" w:fill="auto" w:val="clear"/>
          <w:vAlign w:val="center"/>
        </w:tcPr>
        <w:p>
          <w:pPr>
            <w:pStyle w:val="Header"/>
            <w:widowControl w:val="false"/>
            <w:pBdr>
              <w:bottom w:val="nil"/>
            </w:pBdr>
            <w:rPr>
              <w:rFonts w:eastAsia="DengXian"/>
              <w:b/>
              <w:b/>
              <w:bCs/>
            </w:rPr>
          </w:pPr>
          <w:r>
            <w:rPr>
              <w:rFonts w:eastAsia="DengXian"/>
              <w:b/>
              <w:bCs/>
            </w:rPr>
          </w:r>
        </w:p>
      </w:tc>
      <w:tc>
        <w:tcPr>
          <w:tcW w:w="2273" w:type="dxa"/>
          <w:tcBorders/>
          <w:shd w:color="auto" w:fill="auto" w:val="clear"/>
          <w:vAlign w:val="center"/>
        </w:tcPr>
        <w:p>
          <w:pPr>
            <w:pStyle w:val="Header"/>
            <w:widowControl w:val="false"/>
            <w:pBdr>
              <w:bottom w:val="nil"/>
            </w:pBdr>
            <w:jc w:val="right"/>
            <w:rPr>
              <w:rFonts w:eastAsia="DengXian"/>
              <w:b/>
              <w:b/>
              <w:bCs/>
            </w:rPr>
          </w:pPr>
          <w:r>
            <w:rPr/>
            <w:drawing>
              <wp:inline distT="0" distB="0" distL="0" distR="0">
                <wp:extent cx="539750" cy="360045"/>
                <wp:effectExtent l="0" t="0" r="0" b="0"/>
                <wp:docPr id="6"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descr=""/>
                        <pic:cNvPicPr>
                          <a:picLocks noChangeAspect="1" noChangeArrowheads="1"/>
                        </pic:cNvPicPr>
                      </pic:nvPicPr>
                      <pic:blipFill>
                        <a:blip r:embed="rId2"/>
                        <a:stretch>
                          <a:fillRect/>
                        </a:stretch>
                      </pic:blipFill>
                      <pic:spPr bwMode="auto">
                        <a:xfrm>
                          <a:off x="0" y="0"/>
                          <a:ext cx="539750" cy="360045"/>
                        </a:xfrm>
                        <a:prstGeom prst="rect">
                          <a:avLst/>
                        </a:prstGeom>
                      </pic:spPr>
                    </pic:pic>
                  </a:graphicData>
                </a:graphic>
              </wp:inline>
            </w:drawing>
          </w:r>
        </w:p>
      </w:tc>
    </w:tr>
  </w:tbl>
  <w:p>
    <w:pPr>
      <w:pStyle w:val="Normal"/>
      <w:pBdr>
        <w:bottom w:val="single" w:sz="4" w:space="1" w:color="000000"/>
      </w:pBdr>
      <w:snapToGrid w:val="false"/>
      <w:spacing w:lineRule="exact" w:line="100"/>
      <w:jc w:val="left"/>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3033" w:hanging="425"/>
      </w:pPr>
      <w:rPr>
        <w:rFonts w:ascii="Symbol" w:hAnsi="Symbol" w:cs="Symbol" w:hint="default"/>
        <w:vertAlign w:val="baseline"/>
        <w:position w:val="0"/>
        <w:sz w:val="20"/>
        <w:sz w:val="20"/>
        <w:i w:val="false"/>
        <w:b w:val="false"/>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decimal"/>
      <w:lvlText w:val="%1."/>
      <w:lvlJc w:val="left"/>
      <w:pPr>
        <w:tabs>
          <w:tab w:val="num" w:pos="0"/>
        </w:tabs>
        <w:ind w:left="425" w:hanging="425"/>
      </w:pPr>
      <w:rPr>
        <w:vertAlign w:val="superscript"/>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decimal"/>
      <w:lvlText w:val="%1."/>
      <w:lvlJc w:val="left"/>
      <w:pPr>
        <w:tabs>
          <w:tab w:val="num" w:pos="0"/>
        </w:tabs>
        <w:ind w:left="3033" w:hanging="425"/>
      </w:pPr>
      <w:rPr>
        <w:vertAlign w:val="baseline"/>
        <w:position w:val="0"/>
        <w:sz w:val="20"/>
        <w:sz w:val="20"/>
        <w:i w:val="false"/>
        <w:b w:val="false"/>
      </w:rPr>
    </w:lvl>
    <w:lvl w:ilvl="1">
      <w:start w:val="1"/>
      <w:numFmt w:val="lowerLetter"/>
      <w:lvlText w:val="%2."/>
      <w:lvlJc w:val="left"/>
      <w:pPr>
        <w:tabs>
          <w:tab w:val="num" w:pos="0"/>
        </w:tabs>
        <w:ind w:left="4048" w:hanging="360"/>
      </w:pPr>
      <w:rPr/>
    </w:lvl>
    <w:lvl w:ilvl="2">
      <w:start w:val="1"/>
      <w:numFmt w:val="lowerRoman"/>
      <w:lvlText w:val="%3."/>
      <w:lvlJc w:val="right"/>
      <w:pPr>
        <w:tabs>
          <w:tab w:val="num" w:pos="0"/>
        </w:tabs>
        <w:ind w:left="4768" w:hanging="180"/>
      </w:pPr>
      <w:rPr/>
    </w:lvl>
    <w:lvl w:ilvl="3">
      <w:start w:val="1"/>
      <w:numFmt w:val="decimal"/>
      <w:lvlText w:val="%4."/>
      <w:lvlJc w:val="left"/>
      <w:pPr>
        <w:tabs>
          <w:tab w:val="num" w:pos="0"/>
        </w:tabs>
        <w:ind w:left="5488" w:hanging="360"/>
      </w:pPr>
      <w:rPr/>
    </w:lvl>
    <w:lvl w:ilvl="4">
      <w:start w:val="1"/>
      <w:numFmt w:val="lowerLetter"/>
      <w:lvlText w:val="%5."/>
      <w:lvlJc w:val="left"/>
      <w:pPr>
        <w:tabs>
          <w:tab w:val="num" w:pos="0"/>
        </w:tabs>
        <w:ind w:left="6208" w:hanging="360"/>
      </w:pPr>
      <w:rPr/>
    </w:lvl>
    <w:lvl w:ilvl="5">
      <w:start w:val="1"/>
      <w:numFmt w:val="lowerRoman"/>
      <w:lvlText w:val="%6."/>
      <w:lvlJc w:val="right"/>
      <w:pPr>
        <w:tabs>
          <w:tab w:val="num" w:pos="0"/>
        </w:tabs>
        <w:ind w:left="6928" w:hanging="180"/>
      </w:pPr>
      <w:rPr/>
    </w:lvl>
    <w:lvl w:ilvl="6">
      <w:start w:val="1"/>
      <w:numFmt w:val="decimal"/>
      <w:lvlText w:val="%7."/>
      <w:lvlJc w:val="left"/>
      <w:pPr>
        <w:tabs>
          <w:tab w:val="num" w:pos="0"/>
        </w:tabs>
        <w:ind w:left="7648" w:hanging="360"/>
      </w:pPr>
      <w:rPr/>
    </w:lvl>
    <w:lvl w:ilvl="7">
      <w:start w:val="1"/>
      <w:numFmt w:val="lowerLetter"/>
      <w:lvlText w:val="%8."/>
      <w:lvlJc w:val="left"/>
      <w:pPr>
        <w:tabs>
          <w:tab w:val="num" w:pos="0"/>
        </w:tabs>
        <w:ind w:left="8368" w:hanging="360"/>
      </w:pPr>
      <w:rPr/>
    </w:lvl>
    <w:lvl w:ilvl="8">
      <w:start w:val="1"/>
      <w:numFmt w:val="lowerRoman"/>
      <w:lvlText w:val="%9."/>
      <w:lvlJc w:val="right"/>
      <w:pPr>
        <w:tabs>
          <w:tab w:val="num" w:pos="0"/>
        </w:tabs>
        <w:ind w:left="9088" w:hanging="180"/>
      </w:pPr>
      <w:rPr/>
    </w:lvl>
  </w:abstractNum>
  <w:abstractNum w:abstractNumId="4">
    <w:lvl w:ilvl="0">
      <w:start w:val="1"/>
      <w:numFmt w:val="decimal"/>
      <w:lvlText w:val="%1."/>
      <w:lvlJc w:val="left"/>
      <w:pPr>
        <w:tabs>
          <w:tab w:val="num" w:pos="0"/>
        </w:tabs>
        <w:ind w:left="425" w:hanging="425"/>
      </w:pPr>
      <w:rPr>
        <w:vertAlign w:val="baseline"/>
        <w:position w:val="0"/>
        <w:sz w:val="20"/>
        <w:sz w:val="20"/>
        <w:i w:val="false"/>
        <w:b w:val="false"/>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
    <w:lvl w:ilvl="0">
      <w:start w:val="1"/>
      <w:numFmt w:val="decimal"/>
      <w:lvlText w:val="%1."/>
      <w:lvlJc w:val="left"/>
      <w:pPr>
        <w:tabs>
          <w:tab w:val="num" w:pos="0"/>
        </w:tabs>
        <w:ind w:left="360" w:hanging="360"/>
      </w:pPr>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6">
    <w:lvl w:ilvl="0">
      <w:start w:val="1"/>
      <w:numFmt w:val="decimal"/>
      <w:lvlText w:val="%1."/>
      <w:lvlJc w:val="left"/>
      <w:pPr>
        <w:tabs>
          <w:tab w:val="num" w:pos="0"/>
        </w:tabs>
        <w:ind w:left="780" w:hanging="42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
    <w:lvl w:ilvl="0">
      <w:start w:val="1"/>
      <w:numFmt w:val="decimal"/>
      <w:lvlText w:val="%1."/>
      <w:lvlJc w:val="left"/>
      <w:pPr>
        <w:tabs>
          <w:tab w:val="num" w:pos="0"/>
        </w:tabs>
        <w:ind w:left="780" w:hanging="42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8">
    <w:lvl w:ilvl="0">
      <w:start w:val="1"/>
      <w:numFmt w:val="decimal"/>
      <w:lvlText w:val="%1."/>
      <w:lvlJc w:val="left"/>
      <w:pPr>
        <w:tabs>
          <w:tab w:val="num" w:pos="0"/>
        </w:tabs>
        <w:ind w:left="780" w:hanging="42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9">
    <w:lvl w:ilvl="0">
      <w:start w:val="1"/>
      <w:numFmt w:val="decimal"/>
      <w:lvlText w:val="%1."/>
      <w:lvlJc w:val="left"/>
      <w:pPr>
        <w:tabs>
          <w:tab w:val="num" w:pos="0"/>
        </w:tabs>
        <w:ind w:left="780" w:hanging="42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0">
    <w:lvl w:ilvl="0">
      <w:start w:val="1"/>
      <w:numFmt w:val="decimal"/>
      <w:lvlText w:val="%1."/>
      <w:lvlJc w:val="left"/>
      <w:pPr>
        <w:tabs>
          <w:tab w:val="num" w:pos="0"/>
        </w:tabs>
        <w:ind w:left="780" w:hanging="42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1">
    <w:lvl w:ilvl="0">
      <w:start w:val="1"/>
      <w:numFmt w:val="decimal"/>
      <w:lvlText w:val="%1."/>
      <w:lvlJc w:val="left"/>
      <w:pPr>
        <w:tabs>
          <w:tab w:val="num" w:pos="0"/>
        </w:tabs>
        <w:ind w:left="780" w:hanging="42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2">
    <w:lvl w:ilvl="0">
      <w:start w:val="1"/>
      <w:numFmt w:val="decimal"/>
      <w:lvlText w:val="%1."/>
      <w:lvlJc w:val="left"/>
      <w:pPr>
        <w:tabs>
          <w:tab w:val="num" w:pos="0"/>
        </w:tabs>
        <w:ind w:left="780" w:hanging="42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3">
    <w:lvl w:ilvl="0">
      <w:start w:val="1"/>
      <w:numFmt w:val="decimal"/>
      <w:lvlText w:val="%1."/>
      <w:lvlJc w:val="left"/>
      <w:pPr>
        <w:tabs>
          <w:tab w:val="num" w:pos="0"/>
        </w:tabs>
        <w:ind w:left="780" w:hanging="42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4">
    <w:lvl w:ilvl="0">
      <w:start w:val="1"/>
      <w:numFmt w:val="decimal"/>
      <w:lvlText w:val="%1."/>
      <w:lvlJc w:val="left"/>
      <w:pPr>
        <w:tabs>
          <w:tab w:val="num" w:pos="0"/>
        </w:tabs>
        <w:ind w:left="780" w:hanging="42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5">
    <w:lvl w:ilvl="0">
      <w:start w:val="1"/>
      <w:numFmt w:val="decimal"/>
      <w:lvlText w:val="%1."/>
      <w:lvlJc w:val="left"/>
      <w:pPr>
        <w:tabs>
          <w:tab w:val="num" w:pos="0"/>
        </w:tabs>
        <w:ind w:left="780" w:hanging="42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6">
    <w:lvl w:ilvl="0">
      <w:start w:val="1"/>
      <w:numFmt w:val="decimal"/>
      <w:lvlText w:val="%1."/>
      <w:lvlJc w:val="left"/>
      <w:pPr>
        <w:tabs>
          <w:tab w:val="num" w:pos="0"/>
        </w:tabs>
        <w:ind w:left="780" w:hanging="42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7">
    <w:lvl w:ilvl="0">
      <w:start w:val="1"/>
      <w:numFmt w:val="decimal"/>
      <w:lvlText w:val="%1."/>
      <w:lvlJc w:val="left"/>
      <w:pPr>
        <w:tabs>
          <w:tab w:val="num" w:pos="0"/>
        </w:tabs>
        <w:ind w:left="780" w:hanging="42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8">
    <w:lvl w:ilvl="0">
      <w:start w:val="1"/>
      <w:numFmt w:val="decimal"/>
      <w:lvlText w:val="%1."/>
      <w:lvlJc w:val="left"/>
      <w:pPr>
        <w:tabs>
          <w:tab w:val="num" w:pos="0"/>
        </w:tabs>
        <w:ind w:left="780" w:hanging="42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9">
    <w:lvl w:ilvl="0">
      <w:start w:val="1"/>
      <w:numFmt w:val="decimal"/>
      <w:lvlText w:val="%1."/>
      <w:lvlJc w:val="left"/>
      <w:pPr>
        <w:tabs>
          <w:tab w:val="num" w:pos="0"/>
        </w:tabs>
        <w:ind w:left="780" w:hanging="42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0">
    <w:lvl w:ilvl="0">
      <w:start w:val="1"/>
      <w:numFmt w:val="decimal"/>
      <w:lvlText w:val="%1."/>
      <w:lvlJc w:val="left"/>
      <w:pPr>
        <w:tabs>
          <w:tab w:val="num" w:pos="0"/>
        </w:tabs>
        <w:ind w:left="780" w:hanging="42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1">
    <w:lvl w:ilvl="0">
      <w:start w:val="1"/>
      <w:numFmt w:val="decimal"/>
      <w:lvlText w:val="%1."/>
      <w:lvlJc w:val="left"/>
      <w:pPr>
        <w:tabs>
          <w:tab w:val="num" w:pos="0"/>
        </w:tabs>
        <w:ind w:left="780" w:hanging="42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2">
    <w:lvl w:ilvl="0">
      <w:start w:val="1"/>
      <w:numFmt w:val="decimal"/>
      <w:lvlText w:val="%1."/>
      <w:lvlJc w:val="left"/>
      <w:pPr>
        <w:tabs>
          <w:tab w:val="num" w:pos="0"/>
        </w:tabs>
        <w:ind w:left="780" w:hanging="42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3">
    <w:lvl w:ilvl="0">
      <w:start w:val="1"/>
      <w:numFmt w:val="decimal"/>
      <w:lvlText w:val="%1."/>
      <w:lvlJc w:val="left"/>
      <w:pPr>
        <w:tabs>
          <w:tab w:val="num" w:pos="0"/>
        </w:tabs>
        <w:ind w:left="780" w:hanging="42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4">
    <w:lvl w:ilvl="0">
      <w:start w:val="1"/>
      <w:numFmt w:val="decimal"/>
      <w:lvlText w:val="%1."/>
      <w:lvlJc w:val="left"/>
      <w:pPr>
        <w:tabs>
          <w:tab w:val="num" w:pos="0"/>
        </w:tabs>
        <w:ind w:left="780" w:hanging="42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5">
    <w:lvl w:ilvl="0">
      <w:start w:val="1"/>
      <w:numFmt w:val="decimal"/>
      <w:lvlText w:val="%1."/>
      <w:lvlJc w:val="left"/>
      <w:pPr>
        <w:tabs>
          <w:tab w:val="num" w:pos="0"/>
        </w:tabs>
        <w:ind w:left="780" w:hanging="42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6">
    <w:lvl w:ilvl="0">
      <w:start w:val="1"/>
      <w:numFmt w:val="decimal"/>
      <w:lvlText w:val="%1."/>
      <w:lvlJc w:val="left"/>
      <w:pPr>
        <w:tabs>
          <w:tab w:val="num" w:pos="0"/>
        </w:tabs>
        <w:ind w:left="780" w:hanging="42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7">
    <w:lvl w:ilvl="0">
      <w:start w:val="1"/>
      <w:numFmt w:val="decimal"/>
      <w:lvlText w:val="%1."/>
      <w:lvlJc w:val="left"/>
      <w:pPr>
        <w:tabs>
          <w:tab w:val="num" w:pos="0"/>
        </w:tabs>
        <w:ind w:left="780" w:hanging="42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8">
    <w:lvl w:ilvl="0">
      <w:start w:val="1"/>
      <w:numFmt w:val="decimal"/>
      <w:lvlText w:val="%1."/>
      <w:lvlJc w:val="left"/>
      <w:pPr>
        <w:tabs>
          <w:tab w:val="num" w:pos="0"/>
        </w:tabs>
        <w:ind w:left="780" w:hanging="42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9">
    <w:lvl w:ilvl="0">
      <w:start w:val="1"/>
      <w:numFmt w:val="decimal"/>
      <w:lvlText w:val="%1."/>
      <w:lvlJc w:val="left"/>
      <w:pPr>
        <w:tabs>
          <w:tab w:val="num" w:pos="0"/>
        </w:tabs>
        <w:ind w:left="780" w:hanging="42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0">
    <w:lvl w:ilvl="0">
      <w:start w:val="1"/>
      <w:numFmt w:val="decimal"/>
      <w:lvlText w:val="%1."/>
      <w:lvlJc w:val="left"/>
      <w:pPr>
        <w:tabs>
          <w:tab w:val="num" w:pos="0"/>
        </w:tabs>
        <w:ind w:left="780" w:hanging="42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1">
    <w:lvl w:ilvl="0">
      <w:start w:val="1"/>
      <w:numFmt w:val="decimal"/>
      <w:lvlText w:val="%1."/>
      <w:lvlJc w:val="left"/>
      <w:pPr>
        <w:tabs>
          <w:tab w:val="num" w:pos="0"/>
        </w:tabs>
        <w:ind w:left="780" w:hanging="42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2">
    <w:lvl w:ilvl="0">
      <w:start w:val="1"/>
      <w:numFmt w:val="decimal"/>
      <w:lvlText w:val="%1."/>
      <w:lvlJc w:val="left"/>
      <w:pPr>
        <w:tabs>
          <w:tab w:val="num" w:pos="0"/>
        </w:tabs>
        <w:ind w:left="780" w:hanging="42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3">
    <w:lvl w:ilvl="0">
      <w:start w:val="1"/>
      <w:numFmt w:val="decimal"/>
      <w:lvlText w:val="%1."/>
      <w:lvlJc w:val="left"/>
      <w:pPr>
        <w:tabs>
          <w:tab w:val="num" w:pos="0"/>
        </w:tabs>
        <w:ind w:left="780" w:hanging="42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4">
    <w:lvl w:ilvl="0">
      <w:start w:val="1"/>
      <w:numFmt w:val="decimal"/>
      <w:lvlText w:val="%1."/>
      <w:lvlJc w:val="left"/>
      <w:pPr>
        <w:tabs>
          <w:tab w:val="num" w:pos="0"/>
        </w:tabs>
        <w:ind w:left="780" w:hanging="42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5">
    <w:lvl w:ilvl="0">
      <w:start w:val="1"/>
      <w:numFmt w:val="decimal"/>
      <w:lvlText w:val="%1."/>
      <w:lvlJc w:val="left"/>
      <w:pPr>
        <w:tabs>
          <w:tab w:val="num" w:pos="0"/>
        </w:tabs>
        <w:ind w:left="780" w:hanging="42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6">
    <w:lvl w:ilvl="0">
      <w:start w:val="1"/>
      <w:numFmt w:val="decimal"/>
      <w:lvlText w:val="%1."/>
      <w:lvlJc w:val="left"/>
      <w:pPr>
        <w:tabs>
          <w:tab w:val="num" w:pos="0"/>
        </w:tabs>
        <w:ind w:left="780" w:hanging="42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7">
    <w:lvl w:ilvl="0">
      <w:start w:val="1"/>
      <w:numFmt w:val="decimal"/>
      <w:lvlText w:val="%1."/>
      <w:lvlJc w:val="left"/>
      <w:pPr>
        <w:tabs>
          <w:tab w:val="num" w:pos="0"/>
        </w:tabs>
        <w:ind w:left="780" w:hanging="42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8">
    <w:lvl w:ilvl="0">
      <w:start w:val="1"/>
      <w:numFmt w:val="decimal"/>
      <w:lvlText w:val="%1."/>
      <w:lvlJc w:val="left"/>
      <w:pPr>
        <w:tabs>
          <w:tab w:val="num" w:pos="0"/>
        </w:tabs>
        <w:ind w:left="780" w:hanging="42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9">
    <w:lvl w:ilvl="0">
      <w:start w:val="1"/>
      <w:numFmt w:val="decimal"/>
      <w:lvlText w:val="%1."/>
      <w:lvlJc w:val="left"/>
      <w:pPr>
        <w:tabs>
          <w:tab w:val="num" w:pos="0"/>
        </w:tabs>
        <w:ind w:left="780" w:hanging="42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0">
    <w:lvl w:ilvl="0">
      <w:start w:val="1"/>
      <w:numFmt w:val="decimal"/>
      <w:lvlText w:val="%1."/>
      <w:lvlJc w:val="left"/>
      <w:pPr>
        <w:tabs>
          <w:tab w:val="num" w:pos="0"/>
        </w:tabs>
        <w:ind w:left="780" w:hanging="42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1">
    <w:lvl w:ilvl="0">
      <w:start w:val="1"/>
      <w:numFmt w:val="decimal"/>
      <w:lvlText w:val="%1."/>
      <w:lvlJc w:val="left"/>
      <w:pPr>
        <w:tabs>
          <w:tab w:val="num" w:pos="0"/>
        </w:tabs>
        <w:ind w:left="780" w:hanging="42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6"/>
    <w:lvlOverride w:ilvl="0">
      <w:startOverride w:val="1"/>
    </w:lvlOverride>
  </w:num>
  <w:num w:numId="44">
    <w:abstractNumId w:val="6"/>
  </w:num>
  <w:num w:numId="45">
    <w:abstractNumId w:val="6"/>
  </w:num>
  <w:num w:numId="46">
    <w:abstractNumId w:val="6"/>
  </w:num>
  <w:num w:numId="47">
    <w:abstractNumId w:val="6"/>
  </w:num>
  <w:num w:numId="48">
    <w:abstractNumId w:val="6"/>
  </w:num>
  <w:num w:numId="49">
    <w:abstractNumId w:val="6"/>
  </w:num>
  <w:num w:numId="50">
    <w:abstractNumId w:val="6"/>
  </w:num>
  <w:num w:numId="51">
    <w:abstractNumId w:val="6"/>
  </w:num>
  <w:num w:numId="52">
    <w:abstractNumId w:val="6"/>
  </w:num>
  <w:num w:numId="53">
    <w:abstractNumId w:val="6"/>
  </w:num>
  <w:num w:numId="54">
    <w:abstractNumId w:val="6"/>
  </w:num>
  <w:num w:numId="55">
    <w:abstractNumId w:val="6"/>
  </w:num>
  <w:num w:numId="56">
    <w:abstractNumId w:val="6"/>
  </w:num>
  <w:num w:numId="57">
    <w:abstractNumId w:val="6"/>
  </w:num>
  <w:num w:numId="58">
    <w:abstractNumId w:val="6"/>
  </w:num>
  <w:num w:numId="59">
    <w:abstractNumId w:val="6"/>
  </w:num>
  <w:num w:numId="60">
    <w:abstractNumId w:val="6"/>
  </w:num>
  <w:num w:numId="61">
    <w:abstractNumId w:val="6"/>
  </w:num>
  <w:num w:numId="62">
    <w:abstractNumId w:val="6"/>
  </w:num>
  <w:num w:numId="63">
    <w:abstractNumId w:val="6"/>
  </w:num>
  <w:num w:numId="64">
    <w:abstractNumId w:val="6"/>
  </w:num>
  <w:num w:numId="65">
    <w:abstractNumId w:val="6"/>
  </w:num>
  <w:num w:numId="66">
    <w:abstractNumId w:val="6"/>
  </w:num>
  <w:num w:numId="67">
    <w:abstractNumId w:val="6"/>
  </w:num>
  <w:num w:numId="68">
    <w:abstractNumId w:val="6"/>
  </w:num>
  <w:num w:numId="69">
    <w:abstractNumId w:val="6"/>
  </w:num>
  <w:num w:numId="70">
    <w:abstractNumId w:val="6"/>
  </w:num>
  <w:num w:numId="71">
    <w:abstractNumId w:val="6"/>
  </w:num>
  <w:num w:numId="72">
    <w:abstractNumId w:val="6"/>
  </w:num>
  <w:num w:numId="73">
    <w:abstractNumId w:val="6"/>
  </w:num>
  <w:num w:numId="74">
    <w:abstractNumId w:val="6"/>
  </w:num>
  <w:num w:numId="75">
    <w:abstractNumId w:val="6"/>
  </w:num>
  <w:num w:numId="76">
    <w:abstractNumId w:val="6"/>
  </w:num>
  <w:num w:numId="77">
    <w:abstractNumId w:val="6"/>
  </w:num>
  <w:num w:numId="78">
    <w:abstractNumId w:val="6"/>
  </w:num>
</w:numbering>
</file>

<file path=word/settings.xml><?xml version="1.0" encoding="utf-8"?>
<w:settings xmlns:w="http://schemas.openxmlformats.org/wordprocessingml/2006/main">
  <w:zoom w:percent="90"/>
  <w:trackRevisions/>
  <w:defaultTabStop w:val="510"/>
  <w:autoHyphenation w:val="true"/>
  <w:hyphenationZone w:val="425"/>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zh-CN"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SimSun" w:cs="Times New Roman"/>
        <w:lang w:val="en-US" w:eastAsia="zh-CN"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uiPriority="0" w:semiHidden="1" w:unhideWhenUsed="1"/>
    <w:lsdException w:name="annotation text" w:uiPriority="0"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semiHidden="1" w:unhideWhenUsed="1"/>
    <w:lsdException w:name="line number" w:semiHidden="1" w:unhideWhenUsed="1"/>
    <w:lsdException w:name="page number" w:uiPriority="0" w:semiHidden="1" w:unhideWhenUsed="1"/>
    <w:lsdException w:name="endnote reference" w:uiPriority="0" w:semiHidden="1" w:unhideWhenUsed="1"/>
    <w:lsdException w:name="endnote text" w:uiPriority="0"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uiPriority="0"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iPriority="0"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522304"/>
    <w:pPr>
      <w:widowControl/>
      <w:suppressAutoHyphens w:val="false"/>
      <w:bidi w:val="0"/>
      <w:spacing w:lineRule="atLeast" w:line="260" w:before="0" w:after="0"/>
      <w:jc w:val="both"/>
    </w:pPr>
    <w:rPr>
      <w:rFonts w:ascii="Palatino Linotype" w:hAnsi="Palatino Linotype" w:eastAsia="SimSun" w:cs="Times New Roman"/>
      <w:color w:val="000000"/>
      <w:kern w:val="0"/>
      <w:sz w:val="20"/>
      <w:szCs w:val="20"/>
      <w:lang w:val="en-US" w:eastAsia="zh-CN" w:bidi="ar-SA"/>
    </w:rPr>
  </w:style>
  <w:style w:type="character" w:styleId="DefaultParagraphFont" w:default="1">
    <w:name w:val="Default Paragraph Font"/>
    <w:uiPriority w:val="1"/>
    <w:semiHidden/>
    <w:unhideWhenUsed/>
    <w:qFormat/>
    <w:rPr/>
  </w:style>
  <w:style w:type="character" w:styleId="PiedepginaCar" w:customStyle="1">
    <w:name w:val="Pie de página Car"/>
    <w:link w:val="Footer"/>
    <w:uiPriority w:val="99"/>
    <w:qFormat/>
    <w:rsid w:val="00522304"/>
    <w:rPr>
      <w:rFonts w:ascii="Palatino Linotype" w:hAnsi="Palatino Linotype"/>
      <w:color w:val="000000"/>
      <w:szCs w:val="18"/>
    </w:rPr>
  </w:style>
  <w:style w:type="character" w:styleId="EncabezadoCar" w:customStyle="1">
    <w:name w:val="Encabezado Car"/>
    <w:link w:val="Header"/>
    <w:uiPriority w:val="99"/>
    <w:qFormat/>
    <w:rsid w:val="00522304"/>
    <w:rPr>
      <w:rFonts w:ascii="Palatino Linotype" w:hAnsi="Palatino Linotype"/>
      <w:color w:val="000000"/>
      <w:szCs w:val="18"/>
    </w:rPr>
  </w:style>
  <w:style w:type="character" w:styleId="TextodegloboCar" w:customStyle="1">
    <w:name w:val="Texto de globo Car"/>
    <w:link w:val="BalloonText"/>
    <w:uiPriority w:val="99"/>
    <w:qFormat/>
    <w:rsid w:val="00522304"/>
    <w:rPr>
      <w:rFonts w:ascii="Palatino Linotype" w:hAnsi="Palatino Linotype" w:cs="Tahoma"/>
      <w:color w:val="000000"/>
      <w:szCs w:val="18"/>
    </w:rPr>
  </w:style>
  <w:style w:type="character" w:styleId="Linenumber">
    <w:name w:val="line number"/>
    <w:qFormat/>
    <w:rPr/>
  </w:style>
  <w:style w:type="character" w:styleId="InternetLink">
    <w:name w:val="Hyperlink"/>
    <w:uiPriority w:val="99"/>
    <w:rsid w:val="00522304"/>
    <w:rPr>
      <w:color w:val="0000FF"/>
      <w:u w:val="single"/>
    </w:rPr>
  </w:style>
  <w:style w:type="character" w:styleId="Mencinsinresolver1" w:customStyle="1">
    <w:name w:val="Mención sin resolver1"/>
    <w:uiPriority w:val="99"/>
    <w:semiHidden/>
    <w:unhideWhenUsed/>
    <w:qFormat/>
    <w:rsid w:val="00c243c9"/>
    <w:rPr>
      <w:color w:val="605E5C"/>
      <w:shd w:fill="E1DFDD" w:val="clear"/>
    </w:rPr>
  </w:style>
  <w:style w:type="character" w:styleId="Appleconvertedspace" w:customStyle="1">
    <w:name w:val="apple-converted-space"/>
    <w:qFormat/>
    <w:rsid w:val="00522304"/>
    <w:rPr/>
  </w:style>
  <w:style w:type="character" w:styleId="TextoindependienteCar" w:customStyle="1">
    <w:name w:val="Texto independiente Car"/>
    <w:qFormat/>
    <w:rsid w:val="00522304"/>
    <w:rPr>
      <w:rFonts w:ascii="Palatino Linotype" w:hAnsi="Palatino Linotype"/>
      <w:color w:val="000000"/>
      <w:sz w:val="24"/>
      <w:lang w:eastAsia="de-DE"/>
    </w:rPr>
  </w:style>
  <w:style w:type="character" w:styleId="Annotationreference">
    <w:name w:val="annotation reference"/>
    <w:qFormat/>
    <w:rsid w:val="00522304"/>
    <w:rPr>
      <w:sz w:val="21"/>
      <w:szCs w:val="21"/>
    </w:rPr>
  </w:style>
  <w:style w:type="character" w:styleId="TextocomentarioCar" w:customStyle="1">
    <w:name w:val="Texto comentario Car"/>
    <w:link w:val="Annotationtext"/>
    <w:qFormat/>
    <w:rsid w:val="00522304"/>
    <w:rPr>
      <w:rFonts w:ascii="Palatino Linotype" w:hAnsi="Palatino Linotype"/>
      <w:color w:val="000000"/>
    </w:rPr>
  </w:style>
  <w:style w:type="character" w:styleId="AsuntodelcomentarioCar" w:customStyle="1">
    <w:name w:val="Asunto del comentario Car"/>
    <w:link w:val="Annotationsubject"/>
    <w:qFormat/>
    <w:rsid w:val="00522304"/>
    <w:rPr>
      <w:rFonts w:ascii="Palatino Linotype" w:hAnsi="Palatino Linotype"/>
      <w:b/>
      <w:bCs/>
      <w:color w:val="000000"/>
    </w:rPr>
  </w:style>
  <w:style w:type="character" w:styleId="EndnoteCharacters" w:customStyle="1">
    <w:name w:val="Endnote Characters"/>
    <w:qFormat/>
    <w:rsid w:val="00522304"/>
    <w:rPr>
      <w:vertAlign w:val="superscript"/>
    </w:rPr>
  </w:style>
  <w:style w:type="character" w:styleId="EndnoteAnchor">
    <w:name w:val="Endnote Reference"/>
    <w:rPr>
      <w:vertAlign w:val="superscript"/>
    </w:rPr>
  </w:style>
  <w:style w:type="character" w:styleId="TextonotaalfinalCar" w:customStyle="1">
    <w:name w:val="Texto nota al final Car"/>
    <w:link w:val="Endnote"/>
    <w:semiHidden/>
    <w:qFormat/>
    <w:rsid w:val="00522304"/>
    <w:rPr>
      <w:rFonts w:ascii="Palatino Linotype" w:hAnsi="Palatino Linotype"/>
      <w:color w:val="000000"/>
    </w:rPr>
  </w:style>
  <w:style w:type="character" w:styleId="VisitedInternetLink">
    <w:name w:val="FollowedHyperlink"/>
    <w:rsid w:val="00522304"/>
    <w:rPr>
      <w:color w:val="954F72"/>
      <w:u w:val="single"/>
    </w:rPr>
  </w:style>
  <w:style w:type="character" w:styleId="TextonotapieCar" w:customStyle="1">
    <w:name w:val="Texto nota pie Car"/>
    <w:link w:val="Footnote"/>
    <w:semiHidden/>
    <w:qFormat/>
    <w:rsid w:val="00522304"/>
    <w:rPr>
      <w:rFonts w:ascii="Palatino Linotype" w:hAnsi="Palatino Linotype"/>
      <w:color w:val="000000"/>
    </w:rPr>
  </w:style>
  <w:style w:type="character" w:styleId="Pagenumber">
    <w:name w:val="page number"/>
    <w:qFormat/>
    <w:rsid w:val="00522304"/>
    <w:rPr/>
  </w:style>
  <w:style w:type="character" w:styleId="PlaceholderText">
    <w:name w:val="Placeholder Text"/>
    <w:uiPriority w:val="99"/>
    <w:semiHidden/>
    <w:qFormat/>
    <w:rsid w:val="00522304"/>
    <w:rPr>
      <w:color w:val="808080"/>
    </w:rPr>
  </w:style>
  <w:style w:type="character" w:styleId="LineNumbering">
    <w:name w:val="Line Number"/>
    <w:rPr/>
  </w:style>
  <w:style w:type="character" w:styleId="NumberingSymbols">
    <w:name w:val="Numbering Symbols"/>
    <w:qFormat/>
    <w:rPr/>
  </w:style>
  <w:style w:type="character" w:styleId="Bullets">
    <w:name w:val="Bullets"/>
    <w:qFormat/>
    <w:rPr>
      <w:rFonts w:ascii="OpenSymbol" w:hAnsi="OpenSymbol" w:eastAsia="OpenSymbol" w:cs="OpenSymbol"/>
    </w:rPr>
  </w:style>
  <w:style w:type="paragraph" w:styleId="Heading" w:customStyle="1">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link w:val="TextoindependienteCar"/>
    <w:rsid w:val="00522304"/>
    <w:pPr>
      <w:widowControl/>
      <w:suppressAutoHyphens w:val="true"/>
      <w:bidi w:val="0"/>
      <w:spacing w:lineRule="atLeast" w:line="340" w:before="0" w:after="120"/>
      <w:jc w:val="both"/>
    </w:pPr>
    <w:rPr>
      <w:rFonts w:ascii="Palatino Linotype" w:hAnsi="Palatino Linotype" w:eastAsia="SimSun" w:cs="Times New Roman"/>
      <w:color w:val="000000"/>
      <w:kern w:val="0"/>
      <w:sz w:val="24"/>
      <w:szCs w:val="20"/>
      <w:lang w:val="en-US" w:eastAsia="de-DE" w:bidi="ar-SA"/>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customStyle="1">
    <w:name w:val="Index"/>
    <w:basedOn w:val="Normal"/>
    <w:qFormat/>
    <w:pPr>
      <w:suppressLineNumbers/>
    </w:pPr>
    <w:rPr>
      <w:rFonts w:cs="Arial Unicode MS"/>
    </w:rPr>
  </w:style>
  <w:style w:type="paragraph" w:styleId="Caption1">
    <w:name w:val="caption"/>
    <w:basedOn w:val="Normal"/>
    <w:qFormat/>
    <w:pPr>
      <w:suppressLineNumbers/>
      <w:spacing w:before="120" w:after="120"/>
    </w:pPr>
    <w:rPr>
      <w:rFonts w:cs="Arial Unicode MS"/>
      <w:i/>
      <w:iCs/>
      <w:sz w:val="24"/>
      <w:szCs w:val="24"/>
    </w:rPr>
  </w:style>
  <w:style w:type="paragraph" w:styleId="MDPI11articletype" w:customStyle="1">
    <w:name w:val="MDPI_1.1_article_type"/>
    <w:next w:val="Normal"/>
    <w:qFormat/>
    <w:rsid w:val="00522304"/>
    <w:pPr>
      <w:widowControl/>
      <w:suppressAutoHyphens w:val="true"/>
      <w:bidi w:val="0"/>
      <w:snapToGrid w:val="false"/>
      <w:spacing w:before="240" w:after="0"/>
      <w:jc w:val="left"/>
    </w:pPr>
    <w:rPr>
      <w:rFonts w:ascii="Palatino Linotype" w:hAnsi="Palatino Linotype" w:eastAsia="Times New Roman" w:cs="Times New Roman"/>
      <w:i/>
      <w:color w:val="000000"/>
      <w:kern w:val="0"/>
      <w:sz w:val="20"/>
      <w:szCs w:val="22"/>
      <w:lang w:val="en-US" w:eastAsia="de-DE" w:bidi="en-US"/>
    </w:rPr>
  </w:style>
  <w:style w:type="paragraph" w:styleId="MDPI12title" w:customStyle="1">
    <w:name w:val="MDPI_1.2_title"/>
    <w:next w:val="Normal"/>
    <w:qFormat/>
    <w:rsid w:val="00522304"/>
    <w:pPr>
      <w:widowControl/>
      <w:suppressAutoHyphens w:val="true"/>
      <w:bidi w:val="0"/>
      <w:snapToGrid w:val="false"/>
      <w:spacing w:lineRule="atLeast" w:line="240" w:before="0" w:after="240"/>
      <w:jc w:val="left"/>
    </w:pPr>
    <w:rPr>
      <w:rFonts w:ascii="Palatino Linotype" w:hAnsi="Palatino Linotype" w:eastAsia="Times New Roman" w:cs="Times New Roman"/>
      <w:b/>
      <w:color w:val="000000"/>
      <w:kern w:val="0"/>
      <w:sz w:val="36"/>
      <w:szCs w:val="20"/>
      <w:lang w:val="en-US" w:eastAsia="de-DE" w:bidi="en-US"/>
    </w:rPr>
  </w:style>
  <w:style w:type="paragraph" w:styleId="MDPI13authornames" w:customStyle="1">
    <w:name w:val="MDPI_1.3_authornames"/>
    <w:next w:val="Normal"/>
    <w:qFormat/>
    <w:rsid w:val="00522304"/>
    <w:pPr>
      <w:widowControl/>
      <w:suppressAutoHyphens w:val="true"/>
      <w:bidi w:val="0"/>
      <w:snapToGrid w:val="false"/>
      <w:spacing w:lineRule="atLeast" w:line="260" w:before="0" w:after="360"/>
      <w:jc w:val="left"/>
    </w:pPr>
    <w:rPr>
      <w:rFonts w:ascii="Palatino Linotype" w:hAnsi="Palatino Linotype" w:eastAsia="Times New Roman" w:cs="Times New Roman"/>
      <w:b/>
      <w:color w:val="000000"/>
      <w:kern w:val="0"/>
      <w:sz w:val="20"/>
      <w:szCs w:val="22"/>
      <w:lang w:val="en-US" w:eastAsia="de-DE" w:bidi="en-US"/>
    </w:rPr>
  </w:style>
  <w:style w:type="paragraph" w:styleId="MDPI14history" w:customStyle="1">
    <w:name w:val="MDPI_1.4_history"/>
    <w:basedOn w:val="Normal"/>
    <w:next w:val="Normal"/>
    <w:qFormat/>
    <w:rsid w:val="00522304"/>
    <w:pPr>
      <w:snapToGrid w:val="false"/>
      <w:spacing w:lineRule="atLeast" w:line="240"/>
      <w:ind w:right="113" w:hanging="0"/>
      <w:jc w:val="left"/>
    </w:pPr>
    <w:rPr>
      <w:rFonts w:eastAsia="Times New Roman"/>
      <w:sz w:val="14"/>
      <w:lang w:eastAsia="de-DE" w:bidi="en-US"/>
    </w:rPr>
  </w:style>
  <w:style w:type="paragraph" w:styleId="MDPI16affiliation" w:customStyle="1">
    <w:name w:val="MDPI_1.6_affiliation"/>
    <w:qFormat/>
    <w:rsid w:val="00522304"/>
    <w:pPr>
      <w:widowControl/>
      <w:suppressAutoHyphens w:val="true"/>
      <w:bidi w:val="0"/>
      <w:snapToGrid w:val="false"/>
      <w:spacing w:lineRule="atLeast" w:line="200" w:before="0" w:after="0"/>
      <w:ind w:left="2806" w:hanging="198"/>
      <w:jc w:val="left"/>
    </w:pPr>
    <w:rPr>
      <w:rFonts w:ascii="Palatino Linotype" w:hAnsi="Palatino Linotype" w:eastAsia="Times New Roman" w:cs="Times New Roman"/>
      <w:color w:val="000000"/>
      <w:kern w:val="0"/>
      <w:sz w:val="16"/>
      <w:szCs w:val="18"/>
      <w:lang w:val="en-US" w:eastAsia="de-DE" w:bidi="en-US"/>
    </w:rPr>
  </w:style>
  <w:style w:type="paragraph" w:styleId="MDPI17abstract" w:customStyle="1">
    <w:name w:val="MDPI_1.7_abstract"/>
    <w:next w:val="Normal"/>
    <w:qFormat/>
    <w:rsid w:val="00522304"/>
    <w:pPr>
      <w:widowControl/>
      <w:suppressAutoHyphens w:val="true"/>
      <w:bidi w:val="0"/>
      <w:snapToGrid w:val="false"/>
      <w:spacing w:lineRule="atLeast" w:line="260" w:before="240" w:after="0"/>
      <w:ind w:left="2608" w:hanging="0"/>
      <w:jc w:val="both"/>
    </w:pPr>
    <w:rPr>
      <w:rFonts w:ascii="Palatino Linotype" w:hAnsi="Palatino Linotype" w:eastAsia="Times New Roman" w:cs="Times New Roman"/>
      <w:color w:val="000000"/>
      <w:kern w:val="0"/>
      <w:sz w:val="18"/>
      <w:szCs w:val="22"/>
      <w:lang w:val="en-US" w:eastAsia="de-DE" w:bidi="en-US"/>
    </w:rPr>
  </w:style>
  <w:style w:type="paragraph" w:styleId="MDPI18keywords" w:customStyle="1">
    <w:name w:val="MDPI_1.8_keywords"/>
    <w:next w:val="Normal"/>
    <w:qFormat/>
    <w:rsid w:val="00522304"/>
    <w:pPr>
      <w:widowControl/>
      <w:suppressAutoHyphens w:val="true"/>
      <w:bidi w:val="0"/>
      <w:snapToGrid w:val="false"/>
      <w:spacing w:lineRule="atLeast" w:line="260" w:before="240" w:after="0"/>
      <w:ind w:left="2608" w:hanging="0"/>
      <w:jc w:val="both"/>
    </w:pPr>
    <w:rPr>
      <w:rFonts w:ascii="Palatino Linotype" w:hAnsi="Palatino Linotype" w:eastAsia="Times New Roman" w:cs="Times New Roman"/>
      <w:color w:val="000000"/>
      <w:kern w:val="0"/>
      <w:sz w:val="18"/>
      <w:szCs w:val="22"/>
      <w:lang w:val="en-US" w:eastAsia="de-DE" w:bidi="en-US"/>
    </w:rPr>
  </w:style>
  <w:style w:type="paragraph" w:styleId="MDPI19line" w:customStyle="1">
    <w:name w:val="MDPI_1.9_line"/>
    <w:qFormat/>
    <w:rsid w:val="00522304"/>
    <w:pPr>
      <w:widowControl/>
      <w:pBdr>
        <w:bottom w:val="single" w:sz="6" w:space="1" w:color="000000"/>
      </w:pBdr>
      <w:suppressAutoHyphens w:val="true"/>
      <w:bidi w:val="0"/>
      <w:snapToGrid w:val="false"/>
      <w:spacing w:lineRule="atLeast" w:line="260" w:before="0" w:after="480"/>
      <w:ind w:left="2608" w:hanging="0"/>
      <w:jc w:val="both"/>
    </w:pPr>
    <w:rPr>
      <w:rFonts w:ascii="Palatino Linotype" w:hAnsi="Palatino Linotype" w:eastAsia="Times New Roman" w:cs="Cordia New"/>
      <w:color w:val="000000"/>
      <w:kern w:val="0"/>
      <w:sz w:val="20"/>
      <w:szCs w:val="24"/>
      <w:lang w:val="en-US" w:eastAsia="de-DE" w:bidi="en-US"/>
    </w:rPr>
  </w:style>
  <w:style w:type="paragraph" w:styleId="HeaderandFooter" w:customStyle="1">
    <w:name w:val="Header and Footer"/>
    <w:basedOn w:val="Normal"/>
    <w:qFormat/>
    <w:pPr/>
    <w:rPr/>
  </w:style>
  <w:style w:type="paragraph" w:styleId="Footer">
    <w:name w:val="Footer"/>
    <w:basedOn w:val="Normal"/>
    <w:link w:val="PiedepginaCar"/>
    <w:uiPriority w:val="99"/>
    <w:rsid w:val="00522304"/>
    <w:pPr>
      <w:suppressLineNumbers/>
      <w:tabs>
        <w:tab w:val="clear" w:pos="510"/>
        <w:tab w:val="center" w:pos="4153" w:leader="none"/>
        <w:tab w:val="right" w:pos="8306" w:leader="none"/>
      </w:tabs>
      <w:snapToGrid w:val="false"/>
      <w:spacing w:lineRule="atLeast" w:line="240"/>
    </w:pPr>
    <w:rPr>
      <w:szCs w:val="18"/>
    </w:rPr>
  </w:style>
  <w:style w:type="paragraph" w:styleId="Header">
    <w:name w:val="Header"/>
    <w:basedOn w:val="Normal"/>
    <w:link w:val="EncabezadoCar"/>
    <w:uiPriority w:val="99"/>
    <w:rsid w:val="00522304"/>
    <w:pPr>
      <w:suppressLineNumbers/>
      <w:pBdr>
        <w:bottom w:val="single" w:sz="6" w:space="1" w:color="000000"/>
      </w:pBdr>
      <w:tabs>
        <w:tab w:val="clear" w:pos="510"/>
        <w:tab w:val="center" w:pos="4153" w:leader="none"/>
        <w:tab w:val="right" w:pos="8306" w:leader="none"/>
      </w:tabs>
      <w:snapToGrid w:val="false"/>
      <w:spacing w:lineRule="atLeast" w:line="240"/>
      <w:jc w:val="center"/>
    </w:pPr>
    <w:rPr>
      <w:szCs w:val="18"/>
    </w:rPr>
  </w:style>
  <w:style w:type="paragraph" w:styleId="MDPIheaderjournallogo" w:customStyle="1">
    <w:name w:val="MDPI_header_journal_logo"/>
    <w:qFormat/>
    <w:rsid w:val="00522304"/>
    <w:pPr>
      <w:widowControl/>
      <w:suppressAutoHyphens w:val="true"/>
      <w:bidi w:val="0"/>
      <w:snapToGrid w:val="false"/>
      <w:spacing w:lineRule="atLeast" w:line="260" w:before="0" w:after="0"/>
      <w:jc w:val="both"/>
    </w:pPr>
    <w:rPr>
      <w:rFonts w:ascii="Palatino Linotype" w:hAnsi="Palatino Linotype" w:eastAsia="Times New Roman" w:cs="Times New Roman"/>
      <w:i/>
      <w:color w:val="000000"/>
      <w:kern w:val="0"/>
      <w:sz w:val="24"/>
      <w:szCs w:val="22"/>
      <w:lang w:val="en-US" w:eastAsia="de-CH" w:bidi="ar-SA"/>
    </w:rPr>
  </w:style>
  <w:style w:type="paragraph" w:styleId="MDPI32textnoindent" w:customStyle="1">
    <w:name w:val="MDPI_3.2_text_no_indent"/>
    <w:basedOn w:val="MDPI31text"/>
    <w:qFormat/>
    <w:rsid w:val="00522304"/>
    <w:pPr>
      <w:ind w:hanging="0"/>
    </w:pPr>
    <w:rPr/>
  </w:style>
  <w:style w:type="paragraph" w:styleId="MDPI31text" w:customStyle="1">
    <w:name w:val="MDPI_3.1_text"/>
    <w:qFormat/>
    <w:rsid w:val="00322bd2"/>
    <w:pPr>
      <w:widowControl/>
      <w:suppressAutoHyphens w:val="true"/>
      <w:bidi w:val="0"/>
      <w:snapToGrid w:val="false"/>
      <w:spacing w:lineRule="auto" w:line="228" w:before="0" w:after="0"/>
      <w:ind w:left="2608" w:firstLine="425"/>
      <w:jc w:val="both"/>
    </w:pPr>
    <w:rPr>
      <w:rFonts w:ascii="Palatino Linotype" w:hAnsi="Palatino Linotype" w:eastAsia="Times New Roman" w:cs="Times New Roman"/>
      <w:color w:val="000000"/>
      <w:kern w:val="0"/>
      <w:sz w:val="20"/>
      <w:szCs w:val="22"/>
      <w:lang w:val="en-US" w:eastAsia="de-DE" w:bidi="en-US"/>
    </w:rPr>
  </w:style>
  <w:style w:type="paragraph" w:styleId="MDPI33textspaceafter" w:customStyle="1">
    <w:name w:val="MDPI_3.3_text_space_after"/>
    <w:qFormat/>
    <w:rsid w:val="00522304"/>
    <w:pPr>
      <w:widowControl/>
      <w:suppressAutoHyphens w:val="true"/>
      <w:bidi w:val="0"/>
      <w:snapToGrid w:val="false"/>
      <w:spacing w:lineRule="auto" w:line="228" w:before="0" w:after="240"/>
      <w:ind w:left="2608" w:hanging="0"/>
      <w:jc w:val="both"/>
    </w:pPr>
    <w:rPr>
      <w:rFonts w:ascii="Palatino Linotype" w:hAnsi="Palatino Linotype" w:eastAsia="Times New Roman" w:cs="Times New Roman"/>
      <w:color w:val="000000"/>
      <w:kern w:val="0"/>
      <w:sz w:val="20"/>
      <w:szCs w:val="22"/>
      <w:lang w:val="en-US" w:eastAsia="de-DE" w:bidi="en-US"/>
    </w:rPr>
  </w:style>
  <w:style w:type="paragraph" w:styleId="MDPI34textspacebefore" w:customStyle="1">
    <w:name w:val="MDPI_3.4_text_space_before"/>
    <w:qFormat/>
    <w:rsid w:val="00522304"/>
    <w:pPr>
      <w:widowControl/>
      <w:suppressAutoHyphens w:val="true"/>
      <w:bidi w:val="0"/>
      <w:snapToGrid w:val="false"/>
      <w:spacing w:lineRule="auto" w:line="228" w:before="240" w:after="0"/>
      <w:ind w:left="2608" w:hanging="0"/>
      <w:jc w:val="both"/>
    </w:pPr>
    <w:rPr>
      <w:rFonts w:ascii="Palatino Linotype" w:hAnsi="Palatino Linotype" w:eastAsia="Times New Roman" w:cs="Times New Roman"/>
      <w:color w:val="000000"/>
      <w:kern w:val="0"/>
      <w:sz w:val="20"/>
      <w:szCs w:val="22"/>
      <w:lang w:val="en-US" w:eastAsia="de-DE" w:bidi="en-US"/>
    </w:rPr>
  </w:style>
  <w:style w:type="paragraph" w:styleId="MDPI35textbeforelist" w:customStyle="1">
    <w:name w:val="MDPI_3.5_text_before_list"/>
    <w:qFormat/>
    <w:rsid w:val="00522304"/>
    <w:pPr>
      <w:widowControl/>
      <w:suppressAutoHyphens w:val="true"/>
      <w:bidi w:val="0"/>
      <w:snapToGrid w:val="false"/>
      <w:spacing w:lineRule="auto" w:line="228" w:before="0" w:after="0"/>
      <w:ind w:left="2608" w:firstLine="425"/>
      <w:jc w:val="both"/>
    </w:pPr>
    <w:rPr>
      <w:rFonts w:ascii="Palatino Linotype" w:hAnsi="Palatino Linotype" w:eastAsia="Times New Roman" w:cs="Times New Roman"/>
      <w:color w:val="000000"/>
      <w:kern w:val="0"/>
      <w:sz w:val="20"/>
      <w:szCs w:val="22"/>
      <w:lang w:val="en-US" w:eastAsia="de-DE" w:bidi="en-US"/>
    </w:rPr>
  </w:style>
  <w:style w:type="paragraph" w:styleId="MDPI36textafterlist" w:customStyle="1">
    <w:name w:val="MDPI_3.6_text_after_list"/>
    <w:qFormat/>
    <w:rsid w:val="00522304"/>
    <w:pPr>
      <w:widowControl/>
      <w:suppressAutoHyphens w:val="true"/>
      <w:bidi w:val="0"/>
      <w:snapToGrid w:val="false"/>
      <w:spacing w:lineRule="auto" w:line="228" w:before="120" w:after="0"/>
      <w:ind w:left="2608" w:hanging="0"/>
      <w:jc w:val="both"/>
    </w:pPr>
    <w:rPr>
      <w:rFonts w:ascii="Palatino Linotype" w:hAnsi="Palatino Linotype" w:eastAsia="Times New Roman" w:cs="Times New Roman"/>
      <w:color w:val="000000"/>
      <w:kern w:val="0"/>
      <w:sz w:val="20"/>
      <w:szCs w:val="22"/>
      <w:lang w:val="en-US" w:eastAsia="de-DE" w:bidi="en-US"/>
    </w:rPr>
  </w:style>
  <w:style w:type="paragraph" w:styleId="MDPI37itemize" w:customStyle="1">
    <w:name w:val="MDPI_3.7_itemize"/>
    <w:qFormat/>
    <w:rsid w:val="00510707"/>
    <w:pPr>
      <w:widowControl/>
      <w:numPr>
        <w:ilvl w:val="0"/>
        <w:numId w:val="3"/>
      </w:numPr>
      <w:suppressAutoHyphens w:val="true"/>
      <w:bidi w:val="0"/>
      <w:snapToGrid w:val="false"/>
      <w:spacing w:lineRule="auto" w:line="228" w:before="0" w:after="0"/>
      <w:jc w:val="both"/>
    </w:pPr>
    <w:rPr>
      <w:rFonts w:ascii="Palatino Linotype" w:hAnsi="Palatino Linotype" w:eastAsia="Times New Roman" w:cs="Times New Roman"/>
      <w:color w:val="000000"/>
      <w:kern w:val="0"/>
      <w:sz w:val="20"/>
      <w:szCs w:val="22"/>
      <w:lang w:val="en-US" w:eastAsia="de-DE" w:bidi="en-US"/>
    </w:rPr>
  </w:style>
  <w:style w:type="paragraph" w:styleId="MDPI38bullet" w:customStyle="1">
    <w:name w:val="MDPI_3.8_bullet"/>
    <w:qFormat/>
    <w:rsid w:val="00510707"/>
    <w:pPr>
      <w:widowControl/>
      <w:numPr>
        <w:ilvl w:val="0"/>
        <w:numId w:val="1"/>
      </w:numPr>
      <w:suppressAutoHyphens w:val="true"/>
      <w:bidi w:val="0"/>
      <w:snapToGrid w:val="false"/>
      <w:spacing w:lineRule="auto" w:line="228" w:before="0" w:after="0"/>
      <w:jc w:val="both"/>
    </w:pPr>
    <w:rPr>
      <w:rFonts w:ascii="Palatino Linotype" w:hAnsi="Palatino Linotype" w:eastAsia="Times New Roman" w:cs="Times New Roman"/>
      <w:color w:val="000000"/>
      <w:kern w:val="0"/>
      <w:sz w:val="20"/>
      <w:szCs w:val="22"/>
      <w:lang w:val="en-US" w:eastAsia="de-DE" w:bidi="en-US"/>
    </w:rPr>
  </w:style>
  <w:style w:type="paragraph" w:styleId="MDPI39equation" w:customStyle="1">
    <w:name w:val="MDPI_3.9_equation"/>
    <w:qFormat/>
    <w:rsid w:val="00522304"/>
    <w:pPr>
      <w:widowControl/>
      <w:suppressAutoHyphens w:val="true"/>
      <w:bidi w:val="0"/>
      <w:snapToGrid w:val="false"/>
      <w:spacing w:lineRule="atLeast" w:line="260" w:before="120" w:after="120"/>
      <w:ind w:left="709" w:hanging="0"/>
      <w:jc w:val="center"/>
    </w:pPr>
    <w:rPr>
      <w:rFonts w:ascii="Palatino Linotype" w:hAnsi="Palatino Linotype" w:eastAsia="Times New Roman" w:cs="Times New Roman"/>
      <w:color w:val="000000"/>
      <w:kern w:val="0"/>
      <w:sz w:val="20"/>
      <w:szCs w:val="22"/>
      <w:lang w:val="en-US" w:eastAsia="de-DE" w:bidi="en-US"/>
    </w:rPr>
  </w:style>
  <w:style w:type="paragraph" w:styleId="MDPI3aequationnumber" w:customStyle="1">
    <w:name w:val="MDPI_3.a_equation_number"/>
    <w:qFormat/>
    <w:rsid w:val="00522304"/>
    <w:pPr>
      <w:widowControl/>
      <w:suppressAutoHyphens w:val="true"/>
      <w:bidi w:val="0"/>
      <w:spacing w:before="120" w:after="120"/>
      <w:jc w:val="right"/>
    </w:pPr>
    <w:rPr>
      <w:rFonts w:ascii="Palatino Linotype" w:hAnsi="Palatino Linotype" w:eastAsia="Times New Roman" w:cs="Times New Roman"/>
      <w:color w:val="000000"/>
      <w:kern w:val="0"/>
      <w:sz w:val="20"/>
      <w:szCs w:val="22"/>
      <w:lang w:val="en-US" w:eastAsia="de-DE" w:bidi="en-US"/>
    </w:rPr>
  </w:style>
  <w:style w:type="paragraph" w:styleId="MDPI41tablecaption" w:customStyle="1">
    <w:name w:val="MDPI_4.1_table_caption"/>
    <w:qFormat/>
    <w:rsid w:val="00522304"/>
    <w:pPr>
      <w:widowControl/>
      <w:suppressAutoHyphens w:val="true"/>
      <w:bidi w:val="0"/>
      <w:snapToGrid w:val="false"/>
      <w:spacing w:lineRule="auto" w:line="228" w:before="240" w:after="120"/>
      <w:ind w:left="2608" w:hanging="0"/>
      <w:jc w:val="both"/>
    </w:pPr>
    <w:rPr>
      <w:rFonts w:ascii="Palatino Linotype" w:hAnsi="Palatino Linotype" w:eastAsia="Times New Roman" w:cs="Cordia New"/>
      <w:color w:val="000000"/>
      <w:kern w:val="0"/>
      <w:sz w:val="18"/>
      <w:szCs w:val="22"/>
      <w:lang w:val="en-US" w:eastAsia="de-DE" w:bidi="en-US"/>
    </w:rPr>
  </w:style>
  <w:style w:type="paragraph" w:styleId="MDPI42tablebody" w:customStyle="1">
    <w:name w:val="MDPI_4.2_table_body"/>
    <w:qFormat/>
    <w:rsid w:val="007d1435"/>
    <w:pPr>
      <w:widowControl/>
      <w:suppressAutoHyphens w:val="true"/>
      <w:bidi w:val="0"/>
      <w:snapToGrid w:val="false"/>
      <w:spacing w:lineRule="atLeast" w:line="260" w:before="0" w:after="0"/>
      <w:jc w:val="center"/>
    </w:pPr>
    <w:rPr>
      <w:rFonts w:ascii="Palatino Linotype" w:hAnsi="Palatino Linotype" w:eastAsia="Times New Roman" w:cs="Times New Roman"/>
      <w:color w:val="000000"/>
      <w:kern w:val="0"/>
      <w:sz w:val="20"/>
      <w:szCs w:val="20"/>
      <w:lang w:val="en-US" w:eastAsia="de-DE" w:bidi="en-US"/>
    </w:rPr>
  </w:style>
  <w:style w:type="paragraph" w:styleId="MDPI43tablefooter" w:customStyle="1">
    <w:name w:val="MDPI_4.3_table_footer"/>
    <w:next w:val="MDPI31text"/>
    <w:qFormat/>
    <w:rsid w:val="00522304"/>
    <w:pPr>
      <w:widowControl/>
      <w:suppressAutoHyphens w:val="true"/>
      <w:bidi w:val="0"/>
      <w:snapToGrid w:val="false"/>
      <w:spacing w:lineRule="auto" w:line="228" w:before="0" w:after="0"/>
      <w:ind w:left="2608" w:hanging="0"/>
      <w:jc w:val="both"/>
    </w:pPr>
    <w:rPr>
      <w:rFonts w:ascii="Palatino Linotype" w:hAnsi="Palatino Linotype" w:eastAsia="Times New Roman" w:cs="Cordia New"/>
      <w:color w:val="000000"/>
      <w:kern w:val="0"/>
      <w:sz w:val="18"/>
      <w:szCs w:val="22"/>
      <w:lang w:val="en-US" w:eastAsia="de-DE" w:bidi="en-US"/>
    </w:rPr>
  </w:style>
  <w:style w:type="paragraph" w:styleId="MDPI51figurecaption" w:customStyle="1">
    <w:name w:val="MDPI_5.1_figure_caption"/>
    <w:qFormat/>
    <w:rsid w:val="00522304"/>
    <w:pPr>
      <w:widowControl/>
      <w:suppressAutoHyphens w:val="true"/>
      <w:bidi w:val="0"/>
      <w:snapToGrid w:val="false"/>
      <w:spacing w:lineRule="auto" w:line="228" w:before="120" w:after="240"/>
      <w:ind w:left="2608" w:hanging="0"/>
      <w:jc w:val="both"/>
    </w:pPr>
    <w:rPr>
      <w:rFonts w:ascii="Palatino Linotype" w:hAnsi="Palatino Linotype" w:eastAsia="Times New Roman" w:cs="Times New Roman"/>
      <w:color w:val="000000"/>
      <w:kern w:val="0"/>
      <w:sz w:val="18"/>
      <w:szCs w:val="20"/>
      <w:lang w:val="en-US" w:eastAsia="de-DE" w:bidi="en-US"/>
    </w:rPr>
  </w:style>
  <w:style w:type="paragraph" w:styleId="MDPI52figure" w:customStyle="1">
    <w:name w:val="MDPI_5.2_figure"/>
    <w:qFormat/>
    <w:rsid w:val="00522304"/>
    <w:pPr>
      <w:widowControl/>
      <w:suppressAutoHyphens w:val="true"/>
      <w:bidi w:val="0"/>
      <w:snapToGrid w:val="false"/>
      <w:spacing w:before="240" w:after="120"/>
      <w:jc w:val="center"/>
    </w:pPr>
    <w:rPr>
      <w:rFonts w:ascii="Palatino Linotype" w:hAnsi="Palatino Linotype" w:eastAsia="Times New Roman" w:cs="Times New Roman"/>
      <w:color w:val="000000"/>
      <w:kern w:val="0"/>
      <w:sz w:val="20"/>
      <w:szCs w:val="20"/>
      <w:lang w:val="en-US" w:eastAsia="de-DE" w:bidi="en-US"/>
    </w:rPr>
  </w:style>
  <w:style w:type="paragraph" w:styleId="MDPI81theorem" w:customStyle="1">
    <w:name w:val="MDPI_8.1_theorem"/>
    <w:qFormat/>
    <w:rsid w:val="00522304"/>
    <w:pPr>
      <w:widowControl/>
      <w:suppressAutoHyphens w:val="true"/>
      <w:bidi w:val="0"/>
      <w:snapToGrid w:val="false"/>
      <w:spacing w:lineRule="auto" w:line="228" w:before="0" w:after="0"/>
      <w:ind w:left="2608" w:hanging="0"/>
      <w:jc w:val="both"/>
    </w:pPr>
    <w:rPr>
      <w:rFonts w:ascii="Palatino Linotype" w:hAnsi="Palatino Linotype" w:eastAsia="Times New Roman" w:cs="Times New Roman"/>
      <w:i/>
      <w:color w:val="000000"/>
      <w:kern w:val="0"/>
      <w:sz w:val="20"/>
      <w:szCs w:val="22"/>
      <w:lang w:val="en-US" w:eastAsia="de-DE" w:bidi="en-US"/>
    </w:rPr>
  </w:style>
  <w:style w:type="paragraph" w:styleId="MDPI82proof" w:customStyle="1">
    <w:name w:val="MDPI_8.2_proof"/>
    <w:qFormat/>
    <w:rsid w:val="00522304"/>
    <w:pPr>
      <w:widowControl/>
      <w:suppressAutoHyphens w:val="true"/>
      <w:bidi w:val="0"/>
      <w:snapToGrid w:val="false"/>
      <w:spacing w:lineRule="auto" w:line="228" w:before="0" w:after="0"/>
      <w:ind w:left="2608" w:hanging="0"/>
      <w:jc w:val="both"/>
    </w:pPr>
    <w:rPr>
      <w:rFonts w:ascii="Palatino Linotype" w:hAnsi="Palatino Linotype" w:eastAsia="Times New Roman" w:cs="Times New Roman"/>
      <w:color w:val="000000"/>
      <w:kern w:val="0"/>
      <w:sz w:val="20"/>
      <w:szCs w:val="22"/>
      <w:lang w:val="en-US" w:eastAsia="de-DE" w:bidi="en-US"/>
    </w:rPr>
  </w:style>
  <w:style w:type="paragraph" w:styleId="MDPIfooterfirstpage" w:customStyle="1">
    <w:name w:val="MDPI_footer_firstpage"/>
    <w:qFormat/>
    <w:rsid w:val="00522304"/>
    <w:pPr>
      <w:widowControl/>
      <w:tabs>
        <w:tab w:val="clear" w:pos="510"/>
        <w:tab w:val="right" w:pos="8845" w:leader="none"/>
      </w:tabs>
      <w:suppressAutoHyphens w:val="true"/>
      <w:bidi w:val="0"/>
      <w:spacing w:lineRule="exact" w:line="160" w:before="0" w:after="0"/>
      <w:jc w:val="left"/>
    </w:pPr>
    <w:rPr>
      <w:rFonts w:ascii="Palatino Linotype" w:hAnsi="Palatino Linotype" w:eastAsia="Times New Roman" w:cs="Times New Roman"/>
      <w:color w:val="000000"/>
      <w:kern w:val="0"/>
      <w:sz w:val="16"/>
      <w:szCs w:val="20"/>
      <w:lang w:val="en-US" w:eastAsia="de-DE" w:bidi="ar-SA"/>
    </w:rPr>
  </w:style>
  <w:style w:type="paragraph" w:styleId="MDPI23heading3" w:customStyle="1">
    <w:name w:val="MDPI_2.3_heading3"/>
    <w:qFormat/>
    <w:rsid w:val="00522304"/>
    <w:pPr>
      <w:widowControl/>
      <w:suppressAutoHyphens w:val="true"/>
      <w:bidi w:val="0"/>
      <w:snapToGrid w:val="false"/>
      <w:spacing w:lineRule="auto" w:line="228" w:before="60" w:after="60"/>
      <w:ind w:left="2608" w:hanging="0"/>
      <w:jc w:val="left"/>
      <w:outlineLvl w:val="2"/>
    </w:pPr>
    <w:rPr>
      <w:rFonts w:ascii="Palatino Linotype" w:hAnsi="Palatino Linotype" w:eastAsia="Times New Roman" w:cs="Times New Roman"/>
      <w:color w:val="000000"/>
      <w:kern w:val="0"/>
      <w:sz w:val="20"/>
      <w:szCs w:val="22"/>
      <w:lang w:val="en-US" w:eastAsia="de-DE" w:bidi="en-US"/>
    </w:rPr>
  </w:style>
  <w:style w:type="paragraph" w:styleId="MDPI21heading1" w:customStyle="1">
    <w:name w:val="MDPI_2.1_heading1"/>
    <w:qFormat/>
    <w:rsid w:val="00522304"/>
    <w:pPr>
      <w:widowControl/>
      <w:suppressAutoHyphens w:val="true"/>
      <w:bidi w:val="0"/>
      <w:snapToGrid w:val="false"/>
      <w:spacing w:lineRule="auto" w:line="228" w:before="240" w:after="60"/>
      <w:ind w:left="2608" w:hanging="0"/>
      <w:jc w:val="left"/>
      <w:outlineLvl w:val="0"/>
    </w:pPr>
    <w:rPr>
      <w:rFonts w:ascii="Palatino Linotype" w:hAnsi="Palatino Linotype" w:eastAsia="Times New Roman" w:cs="Times New Roman"/>
      <w:b/>
      <w:color w:val="000000"/>
      <w:kern w:val="0"/>
      <w:sz w:val="20"/>
      <w:szCs w:val="22"/>
      <w:lang w:val="en-US" w:eastAsia="de-DE" w:bidi="en-US"/>
    </w:rPr>
  </w:style>
  <w:style w:type="paragraph" w:styleId="MDPI22heading2" w:customStyle="1">
    <w:name w:val="MDPI_2.2_heading2"/>
    <w:qFormat/>
    <w:rsid w:val="00522304"/>
    <w:pPr>
      <w:widowControl/>
      <w:suppressAutoHyphens w:val="true"/>
      <w:bidi w:val="0"/>
      <w:snapToGrid w:val="false"/>
      <w:spacing w:lineRule="auto" w:line="228" w:before="60" w:after="60"/>
      <w:ind w:left="2608" w:hanging="0"/>
      <w:jc w:val="left"/>
      <w:outlineLvl w:val="1"/>
    </w:pPr>
    <w:rPr>
      <w:rFonts w:ascii="Palatino Linotype" w:hAnsi="Palatino Linotype" w:eastAsia="Times New Roman" w:cs="Times New Roman"/>
      <w:i/>
      <w:color w:val="000000"/>
      <w:kern w:val="0"/>
      <w:sz w:val="20"/>
      <w:szCs w:val="22"/>
      <w:lang w:val="en-US" w:eastAsia="de-DE" w:bidi="en-US"/>
    </w:rPr>
  </w:style>
  <w:style w:type="paragraph" w:styleId="MDPI71References" w:customStyle="1">
    <w:name w:val="MDPI_7.1_References"/>
    <w:qFormat/>
    <w:rsid w:val="00187a46"/>
    <w:pPr>
      <w:widowControl/>
      <w:numPr>
        <w:ilvl w:val="0"/>
        <w:numId w:val="4"/>
      </w:numPr>
      <w:suppressAutoHyphens w:val="true"/>
      <w:bidi w:val="0"/>
      <w:snapToGrid w:val="false"/>
      <w:spacing w:lineRule="auto" w:line="228" w:before="0" w:after="0"/>
      <w:jc w:val="both"/>
    </w:pPr>
    <w:rPr>
      <w:rFonts w:ascii="Palatino Linotype" w:hAnsi="Palatino Linotype" w:eastAsia="Times New Roman" w:cs="Times New Roman"/>
      <w:color w:val="000000"/>
      <w:kern w:val="0"/>
      <w:sz w:val="18"/>
      <w:szCs w:val="20"/>
      <w:lang w:val="en-US" w:eastAsia="de-DE" w:bidi="en-US"/>
    </w:rPr>
  </w:style>
  <w:style w:type="paragraph" w:styleId="BalloonText">
    <w:name w:val="Balloon Text"/>
    <w:basedOn w:val="Normal"/>
    <w:link w:val="TextodegloboCar"/>
    <w:uiPriority w:val="99"/>
    <w:qFormat/>
    <w:rsid w:val="00522304"/>
    <w:pPr/>
    <w:rPr>
      <w:rFonts w:cs="Tahoma"/>
      <w:szCs w:val="18"/>
    </w:rPr>
  </w:style>
  <w:style w:type="paragraph" w:styleId="MDPI61Citation" w:customStyle="1">
    <w:name w:val="MDPI_6.1_Citation"/>
    <w:qFormat/>
    <w:rsid w:val="00522304"/>
    <w:pPr>
      <w:widowControl/>
      <w:suppressAutoHyphens w:val="true"/>
      <w:bidi w:val="0"/>
      <w:snapToGrid w:val="false"/>
      <w:spacing w:lineRule="atLeast" w:line="240" w:before="0" w:after="0"/>
      <w:ind w:right="113" w:hanging="0"/>
      <w:jc w:val="left"/>
    </w:pPr>
    <w:rPr>
      <w:rFonts w:ascii="Palatino Linotype" w:hAnsi="Palatino Linotype" w:eastAsia="SimSun" w:cs="Cordia New"/>
      <w:color w:val="auto"/>
      <w:kern w:val="0"/>
      <w:sz w:val="14"/>
      <w:szCs w:val="22"/>
      <w:lang w:val="en-US" w:eastAsia="zh-CN" w:bidi="ar-SA"/>
    </w:rPr>
  </w:style>
  <w:style w:type="paragraph" w:styleId="MDPI62BackMatter" w:customStyle="1">
    <w:name w:val="MDPI_6.2_BackMatter"/>
    <w:qFormat/>
    <w:rsid w:val="00522304"/>
    <w:pPr>
      <w:widowControl/>
      <w:suppressAutoHyphens w:val="true"/>
      <w:bidi w:val="0"/>
      <w:snapToGrid w:val="false"/>
      <w:spacing w:lineRule="auto" w:line="228" w:before="0" w:after="120"/>
      <w:ind w:left="2608" w:hanging="0"/>
      <w:jc w:val="both"/>
    </w:pPr>
    <w:rPr>
      <w:rFonts w:ascii="Palatino Linotype" w:hAnsi="Palatino Linotype" w:eastAsia="Times New Roman" w:cs="Times New Roman"/>
      <w:color w:val="000000"/>
      <w:kern w:val="0"/>
      <w:sz w:val="18"/>
      <w:szCs w:val="20"/>
      <w:lang w:val="en-US" w:eastAsia="en-US" w:bidi="en-US"/>
    </w:rPr>
  </w:style>
  <w:style w:type="paragraph" w:styleId="MDPI63Notes" w:customStyle="1">
    <w:name w:val="MDPI_6.3_Notes"/>
    <w:qFormat/>
    <w:rsid w:val="00522304"/>
    <w:pPr>
      <w:widowControl/>
      <w:suppressAutoHyphens w:val="true"/>
      <w:bidi w:val="0"/>
      <w:snapToGrid w:val="false"/>
      <w:spacing w:lineRule="atLeast" w:line="240" w:before="0" w:after="120"/>
      <w:ind w:right="113" w:hanging="0"/>
      <w:jc w:val="left"/>
    </w:pPr>
    <w:rPr>
      <w:rFonts w:ascii="Palatino Linotype" w:hAnsi="Palatino Linotype" w:eastAsia="SimSun" w:cs="Times New Roman"/>
      <w:color w:val="000000"/>
      <w:kern w:val="0"/>
      <w:sz w:val="14"/>
      <w:szCs w:val="20"/>
      <w:lang w:val="en-US" w:eastAsia="en-US" w:bidi="en-US"/>
    </w:rPr>
  </w:style>
  <w:style w:type="paragraph" w:styleId="MDPI15academiceditor" w:customStyle="1">
    <w:name w:val="MDPI_1.5_academic_editor"/>
    <w:qFormat/>
    <w:rsid w:val="0006442a"/>
    <w:pPr>
      <w:widowControl/>
      <w:suppressAutoHyphens w:val="true"/>
      <w:bidi w:val="0"/>
      <w:snapToGrid w:val="false"/>
      <w:spacing w:lineRule="atLeast" w:line="240" w:before="120" w:after="0"/>
      <w:ind w:right="113" w:hanging="0"/>
      <w:jc w:val="left"/>
    </w:pPr>
    <w:rPr>
      <w:rFonts w:ascii="Palatino Linotype" w:hAnsi="Palatino Linotype" w:eastAsia="Times New Roman" w:cs="Times New Roman"/>
      <w:color w:val="000000"/>
      <w:kern w:val="0"/>
      <w:sz w:val="14"/>
      <w:szCs w:val="22"/>
      <w:lang w:val="en-US" w:eastAsia="de-DE" w:bidi="en-US"/>
    </w:rPr>
  </w:style>
  <w:style w:type="paragraph" w:styleId="MDPI19classification" w:customStyle="1">
    <w:name w:val="MDPI_1.9_classification"/>
    <w:qFormat/>
    <w:rsid w:val="00522304"/>
    <w:pPr>
      <w:widowControl/>
      <w:suppressAutoHyphens w:val="true"/>
      <w:bidi w:val="0"/>
      <w:spacing w:lineRule="atLeast" w:line="260" w:before="240" w:after="0"/>
      <w:ind w:left="113" w:hanging="0"/>
      <w:jc w:val="both"/>
    </w:pPr>
    <w:rPr>
      <w:rFonts w:ascii="Palatino Linotype" w:hAnsi="Palatino Linotype" w:eastAsia="Times New Roman" w:cs="Times New Roman"/>
      <w:b/>
      <w:color w:val="000000"/>
      <w:kern w:val="0"/>
      <w:sz w:val="20"/>
      <w:szCs w:val="22"/>
      <w:lang w:val="en-US" w:eastAsia="de-DE" w:bidi="en-US"/>
    </w:rPr>
  </w:style>
  <w:style w:type="paragraph" w:styleId="MDPI411onetablecaption" w:customStyle="1">
    <w:name w:val="MDPI_4.1.1_one_table_caption"/>
    <w:qFormat/>
    <w:rsid w:val="00522304"/>
    <w:pPr>
      <w:widowControl/>
      <w:suppressAutoHyphens w:val="true"/>
      <w:bidi w:val="0"/>
      <w:snapToGrid w:val="false"/>
      <w:spacing w:lineRule="atLeast" w:line="260" w:before="240" w:after="120"/>
      <w:jc w:val="center"/>
    </w:pPr>
    <w:rPr>
      <w:rFonts w:ascii="Palatino Linotype" w:hAnsi="Palatino Linotype" w:eastAsia="SimSun" w:cs="Cordia New"/>
      <w:color w:val="000000"/>
      <w:kern w:val="0"/>
      <w:sz w:val="18"/>
      <w:szCs w:val="22"/>
      <w:lang w:val="en-US" w:eastAsia="zh-CN" w:bidi="en-US"/>
    </w:rPr>
  </w:style>
  <w:style w:type="paragraph" w:styleId="MDPI511onefigurecaption" w:customStyle="1">
    <w:name w:val="MDPI_5.1.1_one_figure_caption"/>
    <w:qFormat/>
    <w:rsid w:val="00522304"/>
    <w:pPr>
      <w:widowControl/>
      <w:suppressAutoHyphens w:val="true"/>
      <w:bidi w:val="0"/>
      <w:snapToGrid w:val="false"/>
      <w:spacing w:lineRule="atLeast" w:line="260" w:before="240" w:after="120"/>
      <w:jc w:val="center"/>
    </w:pPr>
    <w:rPr>
      <w:rFonts w:ascii="Palatino Linotype" w:hAnsi="Palatino Linotype" w:eastAsia="SimSun" w:cs="Times New Roman"/>
      <w:color w:val="000000"/>
      <w:kern w:val="0"/>
      <w:sz w:val="18"/>
      <w:szCs w:val="20"/>
      <w:lang w:val="en-US" w:eastAsia="zh-CN" w:bidi="en-US"/>
    </w:rPr>
  </w:style>
  <w:style w:type="paragraph" w:styleId="MDPI72Copyright" w:customStyle="1">
    <w:name w:val="MDPI_7.2_Copyright"/>
    <w:qFormat/>
    <w:rsid w:val="00522304"/>
    <w:pPr>
      <w:widowControl/>
      <w:suppressAutoHyphens w:val="true"/>
      <w:bidi w:val="0"/>
      <w:snapToGrid w:val="false"/>
      <w:spacing w:lineRule="atLeast" w:line="240" w:before="240" w:after="0"/>
      <w:ind w:right="113" w:hanging="0"/>
      <w:jc w:val="left"/>
    </w:pPr>
    <w:rPr>
      <w:rFonts w:ascii="Palatino Linotype" w:hAnsi="Palatino Linotype" w:eastAsia="Times New Roman" w:cs="Times New Roman"/>
      <w:color w:val="000000"/>
      <w:spacing w:val="-2"/>
      <w:kern w:val="0"/>
      <w:sz w:val="14"/>
      <w:szCs w:val="20"/>
      <w:lang w:val="en-GB" w:eastAsia="en-GB" w:bidi="ar-SA"/>
    </w:rPr>
  </w:style>
  <w:style w:type="paragraph" w:styleId="MDPI73CopyrightImage" w:customStyle="1">
    <w:name w:val="MDPI_7.3_CopyrightImage"/>
    <w:qFormat/>
    <w:rsid w:val="00522304"/>
    <w:pPr>
      <w:widowControl/>
      <w:suppressAutoHyphens w:val="true"/>
      <w:bidi w:val="0"/>
      <w:snapToGrid w:val="false"/>
      <w:spacing w:lineRule="atLeast" w:line="260" w:before="0" w:after="100"/>
      <w:jc w:val="right"/>
    </w:pPr>
    <w:rPr>
      <w:rFonts w:ascii="Palatino Linotype" w:hAnsi="Palatino Linotype" w:eastAsia="Times New Roman" w:cs="Times New Roman"/>
      <w:color w:val="000000"/>
      <w:kern w:val="0"/>
      <w:sz w:val="20"/>
      <w:szCs w:val="20"/>
      <w:lang w:val="en-US" w:eastAsia="de-CH" w:bidi="ar-SA"/>
    </w:rPr>
  </w:style>
  <w:style w:type="paragraph" w:styleId="MDPIequationFram" w:customStyle="1">
    <w:name w:val="MDPI_equationFram"/>
    <w:qFormat/>
    <w:rsid w:val="00522304"/>
    <w:pPr>
      <w:widowControl/>
      <w:suppressAutoHyphens w:val="true"/>
      <w:bidi w:val="0"/>
      <w:snapToGrid w:val="false"/>
      <w:spacing w:before="120" w:after="120"/>
      <w:jc w:val="center"/>
    </w:pPr>
    <w:rPr>
      <w:rFonts w:ascii="Palatino Linotype" w:hAnsi="Palatino Linotype" w:eastAsia="Times New Roman" w:cs="Times New Roman"/>
      <w:color w:val="000000"/>
      <w:kern w:val="0"/>
      <w:sz w:val="20"/>
      <w:szCs w:val="22"/>
      <w:lang w:val="en-US" w:eastAsia="de-DE" w:bidi="en-US"/>
    </w:rPr>
  </w:style>
  <w:style w:type="paragraph" w:styleId="MDPIfooter" w:customStyle="1">
    <w:name w:val="MDPI_footer"/>
    <w:qFormat/>
    <w:rsid w:val="00522304"/>
    <w:pPr>
      <w:widowControl/>
      <w:suppressAutoHyphens w:val="true"/>
      <w:bidi w:val="0"/>
      <w:snapToGrid w:val="false"/>
      <w:spacing w:lineRule="atLeast" w:line="260" w:before="120" w:after="0"/>
      <w:jc w:val="center"/>
    </w:pPr>
    <w:rPr>
      <w:rFonts w:ascii="Palatino Linotype" w:hAnsi="Palatino Linotype" w:eastAsia="Times New Roman" w:cs="Times New Roman"/>
      <w:color w:val="000000"/>
      <w:kern w:val="0"/>
      <w:sz w:val="20"/>
      <w:szCs w:val="20"/>
      <w:lang w:val="en-US" w:eastAsia="de-DE" w:bidi="ar-SA"/>
    </w:rPr>
  </w:style>
  <w:style w:type="paragraph" w:styleId="MDPIheader" w:customStyle="1">
    <w:name w:val="MDPI_header"/>
    <w:qFormat/>
    <w:rsid w:val="00522304"/>
    <w:pPr>
      <w:widowControl/>
      <w:suppressAutoHyphens w:val="true"/>
      <w:bidi w:val="0"/>
      <w:snapToGrid w:val="false"/>
      <w:spacing w:lineRule="atLeast" w:line="260" w:before="0" w:after="240"/>
      <w:jc w:val="both"/>
    </w:pPr>
    <w:rPr>
      <w:rFonts w:ascii="Palatino Linotype" w:hAnsi="Palatino Linotype" w:eastAsia="Times New Roman" w:cs="Times New Roman"/>
      <w:iCs/>
      <w:color w:val="000000"/>
      <w:kern w:val="0"/>
      <w:sz w:val="16"/>
      <w:szCs w:val="20"/>
      <w:lang w:val="en-US" w:eastAsia="de-DE" w:bidi="ar-SA"/>
    </w:rPr>
  </w:style>
  <w:style w:type="paragraph" w:styleId="MDPIheadercitation" w:customStyle="1">
    <w:name w:val="MDPI_header_citation"/>
    <w:qFormat/>
    <w:rsid w:val="00522304"/>
    <w:pPr>
      <w:widowControl/>
      <w:suppressAutoHyphens w:val="true"/>
      <w:bidi w:val="0"/>
      <w:spacing w:before="0" w:after="240"/>
      <w:jc w:val="left"/>
    </w:pPr>
    <w:rPr>
      <w:rFonts w:ascii="Palatino Linotype" w:hAnsi="Palatino Linotype" w:eastAsia="Times New Roman" w:cs="Times New Roman"/>
      <w:color w:val="000000"/>
      <w:kern w:val="0"/>
      <w:sz w:val="18"/>
      <w:szCs w:val="20"/>
      <w:lang w:val="en-US" w:eastAsia="de-DE" w:bidi="en-US"/>
    </w:rPr>
  </w:style>
  <w:style w:type="paragraph" w:styleId="MDPIheadermdpilogo" w:customStyle="1">
    <w:name w:val="MDPI_header_mdpi_logo"/>
    <w:qFormat/>
    <w:rsid w:val="00522304"/>
    <w:pPr>
      <w:widowControl/>
      <w:suppressAutoHyphens w:val="true"/>
      <w:bidi w:val="0"/>
      <w:snapToGrid w:val="false"/>
      <w:spacing w:lineRule="atLeast" w:line="260" w:before="0" w:after="0"/>
      <w:jc w:val="right"/>
    </w:pPr>
    <w:rPr>
      <w:rFonts w:ascii="Palatino Linotype" w:hAnsi="Palatino Linotype" w:eastAsia="Times New Roman" w:cs="Times New Roman"/>
      <w:color w:val="000000"/>
      <w:kern w:val="0"/>
      <w:sz w:val="24"/>
      <w:szCs w:val="22"/>
      <w:lang w:val="en-US" w:eastAsia="de-CH" w:bidi="ar-SA"/>
    </w:rPr>
  </w:style>
  <w:style w:type="paragraph" w:styleId="MDPItext" w:customStyle="1">
    <w:name w:val="MDPI_text"/>
    <w:qFormat/>
    <w:rsid w:val="00522304"/>
    <w:pPr>
      <w:widowControl/>
      <w:suppressAutoHyphens w:val="true"/>
      <w:bidi w:val="0"/>
      <w:spacing w:lineRule="atLeast" w:line="260" w:before="0" w:after="0"/>
      <w:ind w:left="425" w:right="425" w:firstLine="284"/>
      <w:jc w:val="both"/>
    </w:pPr>
    <w:rPr>
      <w:rFonts w:ascii="Times New Roman" w:hAnsi="Times New Roman" w:eastAsia="Times New Roman" w:cs="Times New Roman"/>
      <w:color w:val="000000"/>
      <w:kern w:val="0"/>
      <w:sz w:val="22"/>
      <w:szCs w:val="22"/>
      <w:lang w:val="en-US" w:eastAsia="de-DE" w:bidi="en-US"/>
    </w:rPr>
  </w:style>
  <w:style w:type="paragraph" w:styleId="MDPItitle" w:customStyle="1">
    <w:name w:val="MDPI_title"/>
    <w:qFormat/>
    <w:rsid w:val="00522304"/>
    <w:pPr>
      <w:widowControl/>
      <w:suppressAutoHyphens w:val="true"/>
      <w:bidi w:val="0"/>
      <w:snapToGrid w:val="false"/>
      <w:spacing w:lineRule="atLeast" w:line="260" w:before="0" w:after="240"/>
      <w:jc w:val="both"/>
    </w:pPr>
    <w:rPr>
      <w:rFonts w:ascii="Palatino Linotype" w:hAnsi="Palatino Linotype" w:eastAsia="Times New Roman" w:cs="Times New Roman"/>
      <w:b/>
      <w:color w:val="000000"/>
      <w:kern w:val="0"/>
      <w:sz w:val="36"/>
      <w:szCs w:val="20"/>
      <w:lang w:val="en-US" w:eastAsia="de-DE" w:bidi="en-US"/>
    </w:rPr>
  </w:style>
  <w:style w:type="paragraph" w:styleId="Bibliography">
    <w:name w:val="Bibliography"/>
    <w:basedOn w:val="Normal"/>
    <w:next w:val="Normal"/>
    <w:uiPriority w:val="37"/>
    <w:semiHidden/>
    <w:unhideWhenUsed/>
    <w:qFormat/>
    <w:rsid w:val="00522304"/>
    <w:pPr/>
    <w:rPr/>
  </w:style>
  <w:style w:type="paragraph" w:styleId="Annotationtext">
    <w:name w:val="annotation text"/>
    <w:basedOn w:val="Normal"/>
    <w:link w:val="TextocomentarioCar"/>
    <w:qFormat/>
    <w:rsid w:val="00522304"/>
    <w:pPr/>
    <w:rPr/>
  </w:style>
  <w:style w:type="paragraph" w:styleId="Annotationsubject">
    <w:name w:val="annotation subject"/>
    <w:basedOn w:val="Annotationtext"/>
    <w:next w:val="Annotationtext"/>
    <w:link w:val="AsuntodelcomentarioCar"/>
    <w:qFormat/>
    <w:rsid w:val="00522304"/>
    <w:pPr/>
    <w:rPr>
      <w:b/>
      <w:bCs/>
    </w:rPr>
  </w:style>
  <w:style w:type="paragraph" w:styleId="Endnote">
    <w:name w:val="Endnote Text"/>
    <w:basedOn w:val="Normal"/>
    <w:link w:val="TextonotaalfinalCar"/>
    <w:semiHidden/>
    <w:unhideWhenUsed/>
    <w:rsid w:val="00522304"/>
    <w:pPr>
      <w:spacing w:lineRule="auto" w:line="240"/>
    </w:pPr>
    <w:rPr/>
  </w:style>
  <w:style w:type="paragraph" w:styleId="Footnote">
    <w:name w:val="Footnote Text"/>
    <w:basedOn w:val="Normal"/>
    <w:link w:val="TextonotapieCar"/>
    <w:semiHidden/>
    <w:unhideWhenUsed/>
    <w:rsid w:val="00522304"/>
    <w:pPr>
      <w:spacing w:lineRule="auto" w:line="240"/>
    </w:pPr>
    <w:rPr/>
  </w:style>
  <w:style w:type="paragraph" w:styleId="NormalWeb">
    <w:name w:val="Normal (Web)"/>
    <w:basedOn w:val="Normal"/>
    <w:uiPriority w:val="99"/>
    <w:qFormat/>
    <w:rsid w:val="00522304"/>
    <w:pPr/>
    <w:rPr>
      <w:szCs w:val="24"/>
    </w:rPr>
  </w:style>
  <w:style w:type="paragraph" w:styleId="MsoFootnoteText" w:customStyle="1">
    <w:name w:val="MsoFootnoteText"/>
    <w:basedOn w:val="NormalWeb"/>
    <w:qFormat/>
    <w:rsid w:val="00522304"/>
    <w:pPr/>
    <w:rPr>
      <w:rFonts w:ascii="Times New Roman" w:hAnsi="Times New Roman"/>
    </w:rPr>
  </w:style>
  <w:style w:type="paragraph" w:styleId="MDPI71FootNotes" w:customStyle="1">
    <w:name w:val="MDPI_7.1_FootNotes"/>
    <w:qFormat/>
    <w:rsid w:val="00262314"/>
    <w:pPr>
      <w:widowControl/>
      <w:numPr>
        <w:ilvl w:val="0"/>
        <w:numId w:val="2"/>
      </w:numPr>
      <w:suppressAutoHyphens w:val="true"/>
      <w:bidi w:val="0"/>
      <w:snapToGrid w:val="false"/>
      <w:spacing w:lineRule="auto" w:line="228" w:before="0" w:after="0"/>
      <w:jc w:val="left"/>
    </w:pPr>
    <w:rPr>
      <w:rFonts w:ascii="Palatino Linotype" w:hAnsi="Palatino Linotype" w:eastAsia="等线" w:cs="Times New Roman" w:eastAsiaTheme="minorEastAsia"/>
      <w:color w:val="000000"/>
      <w:kern w:val="0"/>
      <w:sz w:val="18"/>
      <w:szCs w:val="20"/>
      <w:lang w:val="en-US" w:eastAsia="zh-CN" w:bidi="ar-SA"/>
    </w:rPr>
  </w:style>
  <w:style w:type="paragraph" w:styleId="FrameContents" w:customStyle="1">
    <w:name w:val="Frame Contents"/>
    <w:basedOn w:val="Normal"/>
    <w:qFormat/>
    <w:pPr/>
    <w:rPr/>
  </w:style>
  <w:style w:type="paragraph" w:styleId="Revision">
    <w:name w:val="Revision"/>
    <w:uiPriority w:val="99"/>
    <w:semiHidden/>
    <w:qFormat/>
    <w:rsid w:val="00ab7614"/>
    <w:pPr>
      <w:widowControl/>
      <w:suppressAutoHyphens w:val="false"/>
      <w:bidi w:val="0"/>
      <w:spacing w:before="0" w:after="0"/>
      <w:jc w:val="left"/>
    </w:pPr>
    <w:rPr>
      <w:rFonts w:ascii="Palatino Linotype" w:hAnsi="Palatino Linotype" w:eastAsia="SimSun" w:cs="Times New Roman"/>
      <w:color w:val="000000"/>
      <w:kern w:val="0"/>
      <w:sz w:val="20"/>
      <w:szCs w:val="20"/>
      <w:lang w:val="en-US" w:eastAsia="zh-CN" w:bidi="ar-SA"/>
    </w:rPr>
  </w:style>
  <w:style w:type="paragraph" w:styleId="ListParagraph">
    <w:name w:val="List Paragraph"/>
    <w:basedOn w:val="Normal"/>
    <w:uiPriority w:val="34"/>
    <w:qFormat/>
    <w:rsid w:val="005861fc"/>
    <w:pPr>
      <w:spacing w:before="0" w:after="0"/>
      <w:ind w:left="720" w:hanging="0"/>
      <w:contextualSpacing/>
    </w:pPr>
    <w:rPr/>
  </w:style>
  <w:style w:type="numbering" w:styleId="NoList" w:default="1">
    <w:name w:val="No List"/>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 w:type="table" w:customStyle="1" w:styleId="Mdeck5tablebodythreelines">
    <w:name w:val="M_deck_5_table_body_three_lines"/>
    <w:basedOn w:val="Tablanormal"/>
    <w:uiPriority w:val="99"/>
    <w:rsid w:val="0046726b"/>
    <w:pPr>
      <w:snapToGrid w:val="0"/>
      <w:spacing w:line="300" w:lineRule="exact"/>
      <w:jc w:val="center"/>
    </w:pPr>
    <w:rPr>
      <w:lang w:val="de-DE" w:eastAsia="de-DE"/>
    </w:rPr>
    <w:tblPr>
      <w:tblBorders>
        <w:bottom w:val="single" w:color="auto" w:sz="8" w:space="0"/>
      </w:tblBorders>
    </w:tblPr>
    <w:tcPr>
      <w:vAlign w:val="center"/>
    </w:tcPr>
    <w:tblStylePr w:type="firstRow">
      <w:pPr>
        <w:wordWrap/>
        <w:ind w:right="0" w:rightChars="0"/>
        <w:snapToGrid w:val="0"/>
        <w:spacing w:beforeLines="0" w:afterLines="0" w:line="300" w:lineRule="exact"/>
        <w:jc w:val="center"/>
      </w:pPr>
      <w:rPr>
        <w:b w:val="0"/>
        <w:i w:val="0"/>
        <w:sz w:val="22"/>
      </w:rPr>
      <w:tblPr/>
      <w:tcPr>
        <w:tcBorders>
          <w:top w:val="single" w:color="auto" w:sz="8" w:space="0"/>
          <w:left w:val="nil"/>
          <w:bottom w:val="single" w:color="auto" w:sz="4" w:space="0"/>
          <w:right w:val="nil"/>
          <w:insideH w:val="nil"/>
          <w:insideV w:val="nil"/>
          <w:tl2br w:val="nil"/>
          <w:tr2bl w:val="nil"/>
        </w:tcBorders>
      </w:tcPr>
    </w:tblStylePr>
  </w:style>
  <w:style w:type="table" w:styleId="Tablaconcuadrcula">
    <w:name w:val="Table Grid"/>
    <w:basedOn w:val="Tablanormal"/>
    <w:uiPriority w:val="59"/>
    <w:rsid w:val="00522304"/>
    <w:pPr>
      <w:spacing w:line="260" w:lineRule="atLeast"/>
      <w:jc w:val="both"/>
    </w:pPr>
    <w:rPr>
      <w:color w:val="00000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MDPI41threelinetable">
    <w:name w:val="MDPI_4.1_three_line_table"/>
    <w:basedOn w:val="Tablanormal"/>
    <w:uiPriority w:val="99"/>
    <w:rsid w:val="00522304"/>
    <w:pPr>
      <w:snapToGrid w:val="0"/>
      <w:jc w:val="center"/>
    </w:pPr>
    <w:rPr>
      <w:color w:val="000000"/>
    </w:rPr>
    <w:tblPr>
      <w:tblBorders>
        <w:top w:val="single" w:color="auto" w:sz="8" w:space="0"/>
        <w:bottom w:val="single" w:color="auto" w:sz="8" w:space="0"/>
      </w:tblBorders>
    </w:tblPr>
    <w:tcPr>
      <w:vAlign w:val="center"/>
    </w:tcPr>
    <w:tblStylePr w:type="firstRow">
      <w:rPr>
        <w:b/>
        <w:i w:val="0"/>
        <w:sz w:val="20"/>
      </w:rPr>
      <w:tblPr/>
      <w:tcPr>
        <w:tcBorders>
          <w:bottom w:val="single" w:color="auto" w:sz="4" w:space="0"/>
        </w:tcBorders>
      </w:tcPr>
    </w:tblStylePr>
  </w:style>
  <w:style w:type="table" w:styleId="Tablanormal4">
    <w:name w:val="Plain Table 4"/>
    <w:basedOn w:val="Tablanormal"/>
    <w:uiPriority w:val="44"/>
    <w:rsid w:val="00ae348c"/>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val="clear" w:color="auto" w:fill="F2F2F2"/>
      </w:tcPr>
    </w:tblStylePr>
    <w:tblStylePr w:type="band1Horz">
      <w:tblPr/>
      <w:tcPr>
        <w:shd w:val="clear" w:color="auto" w:fill="F2F2F2"/>
      </w:tcPr>
    </w:tblStylePr>
  </w:style>
  <w:style w:type="table" w:customStyle="1" w:styleId="MDPITable">
    <w:name w:val="MDPI_Table"/>
    <w:basedOn w:val="Tablanormal"/>
    <w:uiPriority w:val="99"/>
    <w:rsid w:val="00522304"/>
    <w:rPr>
      <w:lang w:val="en-CA" w:eastAsia="en-US"/>
      <w:color w:val="000000"/>
    </w:rPr>
    <w:tblPr>
      <w:tblCellMar>
        <w:left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hyperlink" Target="https://www.R-project.org/" TargetMode="External"/><Relationship Id="rId7" Type="http://schemas.openxmlformats.org/officeDocument/2006/relationships/header" Target="header1.xml"/><Relationship Id="rId8" Type="http://schemas.openxmlformats.org/officeDocument/2006/relationships/header" Target="header2.xml"/><Relationship Id="rId9" Type="http://schemas.openxmlformats.org/officeDocument/2006/relationships/header" Target="header3.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comments" Target="comments.xml"/><Relationship Id="rId13" Type="http://schemas.openxmlformats.org/officeDocument/2006/relationships/numbering" Target="numbering.xml"/><Relationship Id="rId14" Type="http://schemas.openxmlformats.org/officeDocument/2006/relationships/fontTable" Target="fontTable.xml"/><Relationship Id="rId15" Type="http://schemas.openxmlformats.org/officeDocument/2006/relationships/settings" Target="settings.xml"/><Relationship Id="rId16" Type="http://schemas.openxmlformats.org/officeDocument/2006/relationships/theme" Target="theme/theme1.xml"/><Relationship Id="rId17" Type="http://schemas.openxmlformats.org/officeDocument/2006/relationships/customXml" Target="../customXml/item1.xml"/>
</Relationships>
</file>

<file path=word/_rels/header3.xml.rels><?xml version="1.0" encoding="UTF-8"?>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6.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1F10F3-4250-46A4-B406-F1C66338B5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TotalTime>
  <Application>LibreOffice/7.4.2.3$MacOSX_AARCH64 LibreOffice_project/382eef1f22670f7f4118c8c2dd222ec7ad009daf</Application>
  <AppVersion>15.0000</AppVersion>
  <Pages>14</Pages>
  <Words>4553</Words>
  <Characters>26804</Characters>
  <CharactersWithSpaces>31167</CharactersWithSpaces>
  <Paragraphs>162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2022-11-21T19:10:00Z</dcterms:created>
  <dc:creator>Usuario</dc:creator>
  <dc:description/>
  <dc:language>es-CL</dc:language>
  <cp:lastModifiedBy/>
  <cp:lastPrinted>2022-11-21T21:59:00Z</cp:lastPrinted>
  <dcterms:modified xsi:type="dcterms:W3CDTF">2023-01-07T18:20:40Z</dcterms:modified>
  <cp:revision>10</cp:revision>
  <dc:subject/>
  <dc:title>Type of the Paper (Article</dc:title>
</cp:coreProperties>
</file>

<file path=docProps/custom.xml><?xml version="1.0" encoding="utf-8"?>
<Properties xmlns="http://schemas.openxmlformats.org/officeDocument/2006/custom-properties" xmlns:vt="http://schemas.openxmlformats.org/officeDocument/2006/docPropsVTypes"/>
</file>